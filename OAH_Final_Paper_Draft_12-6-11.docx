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068A55" w14:textId="77777777" w:rsidR="00AF158D" w:rsidRPr="003C14A7" w:rsidRDefault="00AF158D" w:rsidP="00AF158D">
      <w:pPr>
        <w:pStyle w:val="ListParagraph"/>
        <w:jc w:val="center"/>
        <w:rPr>
          <w:rFonts w:cstheme="minorHAnsi"/>
          <w:b/>
          <w:sz w:val="24"/>
          <w:szCs w:val="24"/>
        </w:rPr>
      </w:pPr>
    </w:p>
    <w:p w14:paraId="6EF59D37" w14:textId="77777777" w:rsidR="00AF158D" w:rsidRPr="003C14A7" w:rsidRDefault="00AF158D" w:rsidP="00E9160C">
      <w:pPr>
        <w:pStyle w:val="Heading2"/>
        <w:jc w:val="center"/>
        <w:rPr>
          <w:rFonts w:asciiTheme="minorHAnsi" w:hAnsiTheme="minorHAnsi" w:cstheme="minorHAnsi"/>
          <w:sz w:val="24"/>
          <w:szCs w:val="24"/>
        </w:rPr>
      </w:pPr>
      <w:r w:rsidRPr="003C14A7">
        <w:rPr>
          <w:rFonts w:asciiTheme="minorHAnsi" w:hAnsiTheme="minorHAnsi" w:cstheme="minorHAnsi"/>
          <w:sz w:val="24"/>
          <w:szCs w:val="24"/>
        </w:rPr>
        <w:t>OAH Newsletter Digitization and Access Proposal</w:t>
      </w:r>
    </w:p>
    <w:p w14:paraId="5F9D4BFA" w14:textId="77777777" w:rsidR="00E9160C" w:rsidRPr="003C14A7" w:rsidRDefault="00E9160C" w:rsidP="00E9160C">
      <w:pPr>
        <w:jc w:val="center"/>
        <w:rPr>
          <w:rFonts w:cstheme="minorHAnsi"/>
          <w:b/>
          <w:sz w:val="24"/>
          <w:szCs w:val="24"/>
        </w:rPr>
      </w:pPr>
    </w:p>
    <w:p w14:paraId="30789F8C" w14:textId="77777777" w:rsidR="00E9160C" w:rsidRPr="003C14A7" w:rsidRDefault="00E9160C" w:rsidP="00E9160C">
      <w:pPr>
        <w:jc w:val="center"/>
        <w:rPr>
          <w:rFonts w:cstheme="minorHAnsi"/>
          <w:b/>
          <w:sz w:val="24"/>
          <w:szCs w:val="24"/>
        </w:rPr>
      </w:pPr>
    </w:p>
    <w:p w14:paraId="1E8D7CA7" w14:textId="77777777" w:rsidR="00AF158D" w:rsidRPr="003C14A7" w:rsidRDefault="00AF158D" w:rsidP="00E9160C">
      <w:pPr>
        <w:jc w:val="center"/>
        <w:rPr>
          <w:rFonts w:cstheme="minorHAnsi"/>
          <w:b/>
          <w:sz w:val="24"/>
          <w:szCs w:val="24"/>
        </w:rPr>
      </w:pPr>
      <w:r w:rsidRPr="003C14A7">
        <w:rPr>
          <w:rFonts w:cstheme="minorHAnsi"/>
          <w:b/>
          <w:sz w:val="24"/>
          <w:szCs w:val="24"/>
        </w:rPr>
        <w:t>Authors:</w:t>
      </w:r>
    </w:p>
    <w:p w14:paraId="34F3CE63" w14:textId="77777777" w:rsidR="00AF158D" w:rsidRPr="003C14A7" w:rsidRDefault="00AF158D" w:rsidP="00E9160C">
      <w:pPr>
        <w:jc w:val="center"/>
        <w:rPr>
          <w:rFonts w:cstheme="minorHAnsi"/>
          <w:sz w:val="24"/>
          <w:szCs w:val="24"/>
        </w:rPr>
      </w:pPr>
      <w:r w:rsidRPr="003C14A7">
        <w:rPr>
          <w:rFonts w:cstheme="minorHAnsi"/>
          <w:sz w:val="24"/>
          <w:szCs w:val="24"/>
        </w:rPr>
        <w:t>Jason Evans Groth</w:t>
      </w:r>
    </w:p>
    <w:p w14:paraId="08417CE4" w14:textId="29887C55" w:rsidR="00AF158D" w:rsidRPr="003C14A7" w:rsidRDefault="00AF158D" w:rsidP="00E9160C">
      <w:pPr>
        <w:jc w:val="center"/>
        <w:rPr>
          <w:rFonts w:cstheme="minorHAnsi"/>
          <w:sz w:val="24"/>
          <w:szCs w:val="24"/>
        </w:rPr>
      </w:pPr>
      <w:r w:rsidRPr="003C14A7">
        <w:rPr>
          <w:rStyle w:val="gi"/>
          <w:rFonts w:eastAsia="Times New Roman" w:cstheme="minorHAnsi"/>
          <w:sz w:val="24"/>
          <w:szCs w:val="24"/>
        </w:rPr>
        <w:t xml:space="preserve">Justin </w:t>
      </w:r>
      <w:r w:rsidR="00F4423F" w:rsidRPr="003C14A7">
        <w:rPr>
          <w:rStyle w:val="gi"/>
          <w:rFonts w:eastAsia="Times New Roman" w:cstheme="minorHAnsi"/>
          <w:sz w:val="24"/>
          <w:szCs w:val="24"/>
        </w:rPr>
        <w:t xml:space="preserve">P. </w:t>
      </w:r>
      <w:r w:rsidRPr="003C14A7">
        <w:rPr>
          <w:rStyle w:val="gi"/>
          <w:rFonts w:eastAsia="Times New Roman" w:cstheme="minorHAnsi"/>
          <w:sz w:val="24"/>
          <w:szCs w:val="24"/>
        </w:rPr>
        <w:t>Peters</w:t>
      </w:r>
    </w:p>
    <w:p w14:paraId="5360F0E6" w14:textId="77777777" w:rsidR="00AF158D" w:rsidRPr="003C14A7" w:rsidRDefault="00AF158D" w:rsidP="00E9160C">
      <w:pPr>
        <w:jc w:val="center"/>
        <w:rPr>
          <w:rFonts w:eastAsia="Times New Roman" w:cstheme="minorHAnsi"/>
          <w:sz w:val="24"/>
          <w:szCs w:val="24"/>
        </w:rPr>
      </w:pPr>
      <w:r w:rsidRPr="003C14A7">
        <w:rPr>
          <w:rFonts w:cstheme="minorHAnsi"/>
          <w:sz w:val="24"/>
          <w:szCs w:val="24"/>
        </w:rPr>
        <w:t xml:space="preserve">Nora </w:t>
      </w:r>
      <w:r w:rsidRPr="003C14A7">
        <w:rPr>
          <w:rStyle w:val="gi"/>
          <w:rFonts w:eastAsia="Times New Roman" w:cstheme="minorHAnsi"/>
          <w:sz w:val="24"/>
          <w:szCs w:val="24"/>
        </w:rPr>
        <w:t>Roggeveen-Sams</w:t>
      </w:r>
    </w:p>
    <w:p w14:paraId="490678A0" w14:textId="77777777" w:rsidR="00AF158D" w:rsidRPr="003C14A7" w:rsidRDefault="00AF158D" w:rsidP="00E9160C">
      <w:pPr>
        <w:jc w:val="center"/>
        <w:rPr>
          <w:rFonts w:cstheme="minorHAnsi"/>
          <w:sz w:val="24"/>
          <w:szCs w:val="24"/>
        </w:rPr>
      </w:pPr>
      <w:r w:rsidRPr="003C14A7">
        <w:rPr>
          <w:rFonts w:cstheme="minorHAnsi"/>
          <w:sz w:val="24"/>
          <w:szCs w:val="24"/>
        </w:rPr>
        <w:t>Robert Sheppard</w:t>
      </w:r>
    </w:p>
    <w:p w14:paraId="184E807F" w14:textId="77777777" w:rsidR="00AF158D" w:rsidRPr="003C14A7" w:rsidRDefault="00AF158D" w:rsidP="00AF158D">
      <w:pPr>
        <w:rPr>
          <w:rFonts w:cstheme="minorHAnsi"/>
          <w:sz w:val="24"/>
          <w:szCs w:val="24"/>
        </w:rPr>
      </w:pPr>
    </w:p>
    <w:p w14:paraId="16A450F8" w14:textId="77777777" w:rsidR="00E9160C" w:rsidRPr="003C14A7" w:rsidRDefault="00E9160C" w:rsidP="00E9160C">
      <w:pPr>
        <w:jc w:val="center"/>
        <w:rPr>
          <w:rFonts w:cstheme="minorHAnsi"/>
          <w:b/>
          <w:sz w:val="24"/>
          <w:szCs w:val="24"/>
        </w:rPr>
      </w:pPr>
    </w:p>
    <w:p w14:paraId="38C302DA" w14:textId="77777777" w:rsidR="00E9160C" w:rsidRPr="003C14A7" w:rsidRDefault="00E9160C" w:rsidP="00E9160C">
      <w:pPr>
        <w:jc w:val="center"/>
        <w:rPr>
          <w:rFonts w:cstheme="minorHAnsi"/>
          <w:b/>
          <w:sz w:val="24"/>
          <w:szCs w:val="24"/>
        </w:rPr>
      </w:pPr>
    </w:p>
    <w:p w14:paraId="2C5126FC" w14:textId="77777777" w:rsidR="00AF158D" w:rsidRPr="003C14A7" w:rsidRDefault="00AF158D" w:rsidP="00E9160C">
      <w:pPr>
        <w:jc w:val="center"/>
        <w:rPr>
          <w:rFonts w:cstheme="minorHAnsi"/>
          <w:b/>
          <w:sz w:val="24"/>
          <w:szCs w:val="24"/>
        </w:rPr>
      </w:pPr>
      <w:r w:rsidRPr="003C14A7">
        <w:rPr>
          <w:rFonts w:cstheme="minorHAnsi"/>
          <w:b/>
          <w:sz w:val="24"/>
          <w:szCs w:val="24"/>
        </w:rPr>
        <w:t>Client contact information:</w:t>
      </w:r>
    </w:p>
    <w:p w14:paraId="40515775" w14:textId="77777777" w:rsidR="00AF158D" w:rsidRPr="003C14A7" w:rsidRDefault="00AF158D" w:rsidP="00E9160C">
      <w:pPr>
        <w:jc w:val="center"/>
        <w:rPr>
          <w:rFonts w:cstheme="minorHAnsi"/>
          <w:sz w:val="24"/>
          <w:szCs w:val="24"/>
        </w:rPr>
      </w:pPr>
      <w:r w:rsidRPr="003C14A7">
        <w:rPr>
          <w:rFonts w:cstheme="minorHAnsi"/>
          <w:sz w:val="24"/>
          <w:szCs w:val="24"/>
        </w:rPr>
        <w:t xml:space="preserve">Organization of American Historians </w:t>
      </w:r>
      <w:r w:rsidRPr="003C14A7">
        <w:rPr>
          <w:rFonts w:cstheme="minorHAnsi"/>
          <w:sz w:val="24"/>
          <w:szCs w:val="24"/>
        </w:rPr>
        <w:br/>
        <w:t xml:space="preserve">112 North Bryan Avenue </w:t>
      </w:r>
      <w:r w:rsidRPr="003C14A7">
        <w:rPr>
          <w:rFonts w:cstheme="minorHAnsi"/>
          <w:sz w:val="24"/>
          <w:szCs w:val="24"/>
        </w:rPr>
        <w:br/>
        <w:t>Bloomington, Indiana 47408–4141</w:t>
      </w:r>
    </w:p>
    <w:p w14:paraId="0B94E90A" w14:textId="77777777" w:rsidR="00AF158D" w:rsidRPr="003C14A7" w:rsidRDefault="00AF158D" w:rsidP="00E9160C">
      <w:pPr>
        <w:jc w:val="center"/>
        <w:rPr>
          <w:rFonts w:cstheme="minorHAnsi"/>
          <w:sz w:val="24"/>
          <w:szCs w:val="24"/>
        </w:rPr>
      </w:pPr>
      <w:r w:rsidRPr="003C14A7">
        <w:rPr>
          <w:rFonts w:cstheme="minorHAnsi"/>
          <w:sz w:val="24"/>
          <w:szCs w:val="24"/>
        </w:rPr>
        <w:t>(812) 855–7311</w:t>
      </w:r>
    </w:p>
    <w:p w14:paraId="6ABCEDB0" w14:textId="77777777" w:rsidR="00E9160C" w:rsidRPr="003C14A7" w:rsidRDefault="00E9160C" w:rsidP="00E9160C">
      <w:pPr>
        <w:jc w:val="center"/>
        <w:rPr>
          <w:rFonts w:cstheme="minorHAnsi"/>
          <w:sz w:val="24"/>
          <w:szCs w:val="24"/>
        </w:rPr>
      </w:pPr>
    </w:p>
    <w:p w14:paraId="6CF75698" w14:textId="77777777" w:rsidR="00E9160C" w:rsidRPr="003C14A7" w:rsidRDefault="00E9160C" w:rsidP="00E9160C">
      <w:pPr>
        <w:jc w:val="center"/>
        <w:rPr>
          <w:rFonts w:cstheme="minorHAnsi"/>
          <w:sz w:val="24"/>
          <w:szCs w:val="24"/>
        </w:rPr>
      </w:pPr>
    </w:p>
    <w:p w14:paraId="67C2075E" w14:textId="77777777" w:rsidR="00E9160C" w:rsidRPr="003C14A7" w:rsidRDefault="00E9160C" w:rsidP="00E9160C">
      <w:pPr>
        <w:jc w:val="center"/>
        <w:rPr>
          <w:rFonts w:cstheme="minorHAnsi"/>
          <w:sz w:val="24"/>
          <w:szCs w:val="24"/>
        </w:rPr>
      </w:pPr>
    </w:p>
    <w:p w14:paraId="19A18E9F" w14:textId="77777777" w:rsidR="00AF158D" w:rsidRPr="003C14A7" w:rsidRDefault="00AF158D" w:rsidP="00E9160C">
      <w:pPr>
        <w:jc w:val="center"/>
        <w:rPr>
          <w:rFonts w:cstheme="minorHAnsi"/>
          <w:b/>
          <w:sz w:val="24"/>
          <w:szCs w:val="24"/>
        </w:rPr>
      </w:pPr>
      <w:r w:rsidRPr="003C14A7">
        <w:rPr>
          <w:rFonts w:cstheme="minorHAnsi"/>
          <w:b/>
          <w:sz w:val="24"/>
          <w:szCs w:val="24"/>
        </w:rPr>
        <w:t>Primary Contact:</w:t>
      </w:r>
    </w:p>
    <w:p w14:paraId="65E92BB2" w14:textId="77777777" w:rsidR="00AF158D" w:rsidRPr="003C14A7" w:rsidRDefault="00AF158D" w:rsidP="00E9160C">
      <w:pPr>
        <w:jc w:val="center"/>
        <w:rPr>
          <w:rFonts w:cstheme="minorHAnsi"/>
          <w:sz w:val="24"/>
          <w:szCs w:val="24"/>
        </w:rPr>
      </w:pPr>
      <w:r w:rsidRPr="003C14A7">
        <w:rPr>
          <w:rFonts w:cstheme="minorHAnsi"/>
          <w:sz w:val="24"/>
          <w:szCs w:val="24"/>
        </w:rPr>
        <w:t xml:space="preserve">Michael </w:t>
      </w:r>
      <w:proofErr w:type="spellStart"/>
      <w:r w:rsidRPr="003C14A7">
        <w:rPr>
          <w:rFonts w:cstheme="minorHAnsi"/>
          <w:sz w:val="24"/>
          <w:szCs w:val="24"/>
        </w:rPr>
        <w:t>Regoli</w:t>
      </w:r>
      <w:proofErr w:type="spellEnd"/>
      <w:r w:rsidRPr="003C14A7">
        <w:rPr>
          <w:rFonts w:cstheme="minorHAnsi"/>
          <w:sz w:val="24"/>
          <w:szCs w:val="24"/>
        </w:rPr>
        <w:t xml:space="preserve"> </w:t>
      </w:r>
      <w:hyperlink r:id="rId7" w:history="1">
        <w:r w:rsidRPr="003C14A7">
          <w:rPr>
            <w:rStyle w:val="Hyperlink"/>
            <w:rFonts w:eastAsia="Times New Roman" w:cstheme="minorHAnsi"/>
            <w:sz w:val="24"/>
            <w:szCs w:val="24"/>
          </w:rPr>
          <w:t>mregoli@oah.org</w:t>
        </w:r>
      </w:hyperlink>
    </w:p>
    <w:p w14:paraId="3D3E45DF" w14:textId="77777777" w:rsidR="00AF158D" w:rsidRPr="003C14A7" w:rsidRDefault="00AF158D" w:rsidP="00AF158D">
      <w:pPr>
        <w:spacing w:before="100" w:beforeAutospacing="1" w:after="100" w:afterAutospacing="1" w:line="240" w:lineRule="auto"/>
        <w:ind w:left="720"/>
        <w:rPr>
          <w:rFonts w:eastAsia="Times New Roman" w:cstheme="minorHAnsi"/>
          <w:sz w:val="24"/>
          <w:szCs w:val="24"/>
        </w:rPr>
      </w:pPr>
    </w:p>
    <w:p w14:paraId="190B5FAB" w14:textId="77777777" w:rsidR="00E9160C" w:rsidRPr="003C14A7" w:rsidRDefault="00E9160C" w:rsidP="00AF158D">
      <w:pPr>
        <w:spacing w:before="100" w:beforeAutospacing="1" w:after="100" w:afterAutospacing="1" w:line="240" w:lineRule="auto"/>
        <w:ind w:left="720"/>
        <w:rPr>
          <w:rFonts w:eastAsia="Times New Roman" w:cstheme="minorHAnsi"/>
          <w:sz w:val="24"/>
          <w:szCs w:val="24"/>
        </w:rPr>
      </w:pPr>
    </w:p>
    <w:p w14:paraId="6461ECEC" w14:textId="77777777" w:rsidR="00E9160C" w:rsidRPr="003C14A7" w:rsidRDefault="00E9160C" w:rsidP="00AF158D">
      <w:pPr>
        <w:spacing w:before="100" w:beforeAutospacing="1" w:after="100" w:afterAutospacing="1" w:line="240" w:lineRule="auto"/>
        <w:ind w:left="720"/>
        <w:rPr>
          <w:rFonts w:eastAsia="Times New Roman" w:cstheme="minorHAnsi"/>
          <w:sz w:val="24"/>
          <w:szCs w:val="24"/>
        </w:rPr>
      </w:pPr>
    </w:p>
    <w:p w14:paraId="1BCB16B8" w14:textId="77777777" w:rsidR="00E9160C" w:rsidRPr="003C14A7" w:rsidRDefault="00E9160C" w:rsidP="00AF158D">
      <w:pPr>
        <w:spacing w:before="100" w:beforeAutospacing="1" w:after="100" w:afterAutospacing="1" w:line="240" w:lineRule="auto"/>
        <w:ind w:left="720"/>
        <w:rPr>
          <w:rFonts w:eastAsia="Times New Roman" w:cstheme="minorHAnsi"/>
          <w:sz w:val="24"/>
          <w:szCs w:val="24"/>
        </w:rPr>
      </w:pPr>
    </w:p>
    <w:p w14:paraId="5933436B" w14:textId="77777777" w:rsidR="00AF158D" w:rsidRPr="003C14A7" w:rsidRDefault="00AF158D" w:rsidP="00AF158D">
      <w:pPr>
        <w:spacing w:after="0" w:line="240" w:lineRule="auto"/>
        <w:ind w:left="720"/>
        <w:rPr>
          <w:rFonts w:eastAsia="Times New Roman" w:cstheme="minorHAnsi"/>
          <w:sz w:val="24"/>
          <w:szCs w:val="24"/>
        </w:rPr>
      </w:pPr>
    </w:p>
    <w:p w14:paraId="17B85E0B" w14:textId="77777777" w:rsidR="003B40A2" w:rsidRPr="003C14A7" w:rsidRDefault="003B40A2" w:rsidP="003B40A2">
      <w:pPr>
        <w:pStyle w:val="TOC2"/>
        <w:rPr>
          <w:rFonts w:asciiTheme="minorHAnsi" w:hAnsiTheme="minorHAnsi" w:cstheme="minorHAnsi"/>
        </w:rPr>
      </w:pPr>
    </w:p>
    <w:p w14:paraId="16FC8804" w14:textId="77777777" w:rsidR="003B40A2" w:rsidRPr="003C14A7" w:rsidRDefault="003B40A2" w:rsidP="003B40A2">
      <w:pPr>
        <w:pStyle w:val="IntroTOC"/>
        <w:rPr>
          <w:rFonts w:asciiTheme="minorHAnsi" w:hAnsiTheme="minorHAnsi" w:cstheme="minorHAnsi"/>
          <w:sz w:val="24"/>
          <w:szCs w:val="24"/>
        </w:rPr>
      </w:pPr>
      <w:r w:rsidRPr="003C14A7">
        <w:rPr>
          <w:rFonts w:asciiTheme="minorHAnsi" w:hAnsiTheme="minorHAnsi" w:cstheme="minorHAnsi"/>
          <w:sz w:val="24"/>
          <w:szCs w:val="24"/>
        </w:rPr>
        <w:t>Table of Contents</w:t>
      </w:r>
    </w:p>
    <w:p w14:paraId="70FAC7E2" w14:textId="1FF5C47A" w:rsidR="003B40A2" w:rsidRPr="003C14A7" w:rsidRDefault="003B40A2" w:rsidP="003B40A2">
      <w:pPr>
        <w:pStyle w:val="TOC1"/>
        <w:rPr>
          <w:rFonts w:asciiTheme="minorHAnsi" w:hAnsiTheme="minorHAnsi" w:cstheme="minorHAnsi"/>
          <w:noProof/>
        </w:rPr>
      </w:pPr>
      <w:r w:rsidRPr="003C14A7">
        <w:rPr>
          <w:rFonts w:asciiTheme="minorHAnsi" w:hAnsiTheme="minorHAnsi" w:cstheme="minorHAnsi"/>
        </w:rPr>
        <w:fldChar w:fldCharType="begin"/>
      </w:r>
      <w:r w:rsidRPr="003C14A7">
        <w:rPr>
          <w:rFonts w:asciiTheme="minorHAnsi" w:hAnsiTheme="minorHAnsi" w:cstheme="minorHAnsi"/>
        </w:rPr>
        <w:instrText xml:space="preserve"> TOC \o "2-3" \h \z \t "Heading 1,1" </w:instrText>
      </w:r>
      <w:r w:rsidRPr="003C14A7">
        <w:rPr>
          <w:rFonts w:asciiTheme="minorHAnsi" w:hAnsiTheme="minorHAnsi" w:cstheme="minorHAnsi"/>
        </w:rPr>
        <w:fldChar w:fldCharType="separate"/>
      </w:r>
      <w:hyperlink w:anchor="_Toc219623644" w:history="1">
        <w:r w:rsidRPr="003C14A7">
          <w:rPr>
            <w:rStyle w:val="Hyperlink"/>
            <w:rFonts w:asciiTheme="minorHAnsi" w:hAnsiTheme="minorHAnsi" w:cstheme="minorHAnsi"/>
            <w:noProof/>
          </w:rPr>
          <w:t>Executive Summary</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_Toc219623644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3</w:t>
        </w:r>
        <w:r w:rsidRPr="003C14A7">
          <w:rPr>
            <w:rFonts w:asciiTheme="minorHAnsi" w:hAnsiTheme="minorHAnsi" w:cstheme="minorHAnsi"/>
            <w:noProof/>
            <w:webHidden/>
          </w:rPr>
          <w:fldChar w:fldCharType="end"/>
        </w:r>
      </w:hyperlink>
    </w:p>
    <w:p w14:paraId="1651DA3D" w14:textId="42057DB6" w:rsidR="008172F9" w:rsidRDefault="003B40A2" w:rsidP="003B40A2">
      <w:pPr>
        <w:pStyle w:val="TOC2"/>
        <w:rPr>
          <w:rStyle w:val="Hyperlink"/>
          <w:rFonts w:asciiTheme="minorHAnsi" w:hAnsiTheme="minorHAnsi" w:cstheme="minorHAnsi"/>
          <w:noProof/>
        </w:rPr>
      </w:pPr>
      <w:hyperlink w:anchor="_Toc219623645" w:history="1">
        <w:r w:rsidRPr="003C14A7">
          <w:rPr>
            <w:rStyle w:val="Hyperlink"/>
            <w:rFonts w:asciiTheme="minorHAnsi" w:hAnsiTheme="minorHAnsi" w:cstheme="minorHAnsi"/>
            <w:noProof/>
          </w:rPr>
          <w:t>Problem Definition</w:t>
        </w:r>
        <w:r w:rsidRPr="003C14A7">
          <w:rPr>
            <w:rFonts w:asciiTheme="minorHAnsi" w:hAnsiTheme="minorHAnsi" w:cstheme="minorHAnsi"/>
            <w:noProof/>
            <w:webHidden/>
          </w:rPr>
          <w:tab/>
        </w:r>
        <w:r w:rsidR="008172F9">
          <w:rPr>
            <w:rFonts w:asciiTheme="minorHAnsi" w:hAnsiTheme="minorHAnsi" w:cstheme="minorHAnsi"/>
            <w:noProof/>
            <w:webHidden/>
          </w:rPr>
          <w:t>4</w:t>
        </w:r>
      </w:hyperlink>
    </w:p>
    <w:p w14:paraId="4168F827" w14:textId="13E89153" w:rsidR="003B40A2" w:rsidRPr="003C14A7" w:rsidRDefault="003B40A2" w:rsidP="003B40A2">
      <w:pPr>
        <w:pStyle w:val="TOC2"/>
        <w:rPr>
          <w:rFonts w:asciiTheme="minorHAnsi" w:hAnsiTheme="minorHAnsi" w:cstheme="minorHAnsi"/>
          <w:noProof/>
        </w:rPr>
      </w:pPr>
      <w:hyperlink w:anchor="_Toc219623646" w:history="1">
        <w:r w:rsidRPr="003C14A7">
          <w:rPr>
            <w:rStyle w:val="Hyperlink"/>
            <w:rFonts w:asciiTheme="minorHAnsi" w:hAnsiTheme="minorHAnsi" w:cstheme="minorHAnsi"/>
            <w:noProof/>
          </w:rPr>
          <w:t>Goals and Objectives</w:t>
        </w:r>
        <w:r w:rsidRPr="003C14A7">
          <w:rPr>
            <w:rFonts w:asciiTheme="minorHAnsi" w:hAnsiTheme="minorHAnsi" w:cstheme="minorHAnsi"/>
            <w:noProof/>
            <w:webHidden/>
          </w:rPr>
          <w:tab/>
        </w:r>
        <w:r w:rsidR="008172F9">
          <w:rPr>
            <w:rFonts w:asciiTheme="minorHAnsi" w:hAnsiTheme="minorHAnsi" w:cstheme="minorHAnsi"/>
            <w:noProof/>
            <w:webHidden/>
          </w:rPr>
          <w:t>4</w:t>
        </w:r>
      </w:hyperlink>
    </w:p>
    <w:p w14:paraId="7304D76B" w14:textId="24623CC4" w:rsidR="003B40A2" w:rsidRPr="003C14A7" w:rsidRDefault="003B40A2" w:rsidP="003B40A2">
      <w:pPr>
        <w:pStyle w:val="TOC2"/>
        <w:rPr>
          <w:rFonts w:asciiTheme="minorHAnsi" w:hAnsiTheme="minorHAnsi" w:cstheme="minorHAnsi"/>
          <w:noProof/>
        </w:rPr>
      </w:pPr>
      <w:hyperlink w:anchor="_Toc219623647" w:history="1">
        <w:r w:rsidRPr="003C14A7">
          <w:rPr>
            <w:rStyle w:val="Hyperlink"/>
            <w:rFonts w:asciiTheme="minorHAnsi" w:hAnsiTheme="minorHAnsi" w:cstheme="minorHAnsi"/>
            <w:noProof/>
          </w:rPr>
          <w:t>Reccomendations</w:t>
        </w:r>
        <w:r w:rsidRPr="003C14A7">
          <w:rPr>
            <w:rFonts w:asciiTheme="minorHAnsi" w:hAnsiTheme="minorHAnsi" w:cstheme="minorHAnsi"/>
            <w:noProof/>
            <w:webHidden/>
          </w:rPr>
          <w:tab/>
        </w:r>
        <w:r w:rsidR="007F7694">
          <w:rPr>
            <w:rFonts w:asciiTheme="minorHAnsi" w:hAnsiTheme="minorHAnsi" w:cstheme="minorHAnsi"/>
            <w:noProof/>
            <w:webHidden/>
          </w:rPr>
          <w:t>5</w:t>
        </w:r>
      </w:hyperlink>
    </w:p>
    <w:p w14:paraId="39F16707" w14:textId="257FF774" w:rsidR="003B40A2" w:rsidRPr="003C14A7" w:rsidRDefault="003B40A2" w:rsidP="003B40A2">
      <w:pPr>
        <w:pStyle w:val="TOC2"/>
        <w:rPr>
          <w:rFonts w:asciiTheme="minorHAnsi" w:hAnsiTheme="minorHAnsi" w:cstheme="minorHAnsi"/>
          <w:noProof/>
        </w:rPr>
      </w:pPr>
      <w:hyperlink w:anchor="_Toc219623647" w:history="1">
        <w:r w:rsidRPr="003C14A7">
          <w:rPr>
            <w:rStyle w:val="Hyperlink"/>
            <w:rFonts w:asciiTheme="minorHAnsi" w:hAnsiTheme="minorHAnsi" w:cstheme="minorHAnsi"/>
            <w:noProof/>
          </w:rPr>
          <w:t>Costs and Benefits</w:t>
        </w:r>
        <w:r w:rsidRPr="003C14A7">
          <w:rPr>
            <w:rFonts w:asciiTheme="minorHAnsi" w:hAnsiTheme="minorHAnsi" w:cstheme="minorHAnsi"/>
            <w:noProof/>
            <w:webHidden/>
          </w:rPr>
          <w:tab/>
        </w:r>
        <w:r w:rsidR="007F7694">
          <w:rPr>
            <w:rFonts w:asciiTheme="minorHAnsi" w:hAnsiTheme="minorHAnsi" w:cstheme="minorHAnsi"/>
            <w:noProof/>
            <w:webHidden/>
          </w:rPr>
          <w:t>6</w:t>
        </w:r>
      </w:hyperlink>
    </w:p>
    <w:p w14:paraId="1BC90940" w14:textId="14B09D91" w:rsidR="003B40A2" w:rsidRPr="003C14A7" w:rsidRDefault="003B40A2" w:rsidP="003B40A2">
      <w:pPr>
        <w:pStyle w:val="TOC1"/>
        <w:rPr>
          <w:rFonts w:asciiTheme="minorHAnsi" w:hAnsiTheme="minorHAnsi" w:cstheme="minorHAnsi"/>
          <w:noProof/>
        </w:rPr>
      </w:pPr>
      <w:hyperlink w:anchor="_Toc219623648" w:history="1">
        <w:r w:rsidRPr="003C14A7">
          <w:rPr>
            <w:rStyle w:val="Hyperlink"/>
            <w:rFonts w:asciiTheme="minorHAnsi" w:hAnsiTheme="minorHAnsi" w:cstheme="minorHAnsi"/>
            <w:noProof/>
          </w:rPr>
          <w:t>Description of the Current System</w:t>
        </w:r>
        <w:r w:rsidRPr="003C14A7">
          <w:rPr>
            <w:rFonts w:asciiTheme="minorHAnsi" w:hAnsiTheme="minorHAnsi" w:cstheme="minorHAnsi"/>
            <w:noProof/>
            <w:webHidden/>
          </w:rPr>
          <w:tab/>
        </w:r>
        <w:r w:rsidR="007F7694">
          <w:rPr>
            <w:rFonts w:asciiTheme="minorHAnsi" w:hAnsiTheme="minorHAnsi" w:cstheme="minorHAnsi"/>
            <w:noProof/>
            <w:webHidden/>
          </w:rPr>
          <w:t>7</w:t>
        </w:r>
      </w:hyperlink>
    </w:p>
    <w:p w14:paraId="0A74ACF4" w14:textId="580CC9E2" w:rsidR="003B40A2" w:rsidRPr="003C14A7" w:rsidRDefault="003B40A2" w:rsidP="003B40A2">
      <w:pPr>
        <w:pStyle w:val="TOC2"/>
        <w:rPr>
          <w:rFonts w:asciiTheme="minorHAnsi" w:hAnsiTheme="minorHAnsi" w:cstheme="minorHAnsi"/>
          <w:noProof/>
        </w:rPr>
      </w:pPr>
      <w:hyperlink w:anchor="_Toc219623649" w:history="1">
        <w:r w:rsidRPr="003C14A7">
          <w:rPr>
            <w:rStyle w:val="Hyperlink"/>
            <w:rFonts w:asciiTheme="minorHAnsi" w:hAnsiTheme="minorHAnsi" w:cstheme="minorHAnsi"/>
            <w:noProof/>
          </w:rPr>
          <w:t>Narrative</w:t>
        </w:r>
        <w:r w:rsidRPr="003C14A7">
          <w:rPr>
            <w:rFonts w:asciiTheme="minorHAnsi" w:hAnsiTheme="minorHAnsi" w:cstheme="minorHAnsi"/>
            <w:noProof/>
            <w:webHidden/>
          </w:rPr>
          <w:tab/>
        </w:r>
        <w:r w:rsidR="007F7694">
          <w:rPr>
            <w:rFonts w:asciiTheme="minorHAnsi" w:hAnsiTheme="minorHAnsi" w:cstheme="minorHAnsi"/>
            <w:noProof/>
            <w:webHidden/>
          </w:rPr>
          <w:t>7</w:t>
        </w:r>
      </w:hyperlink>
    </w:p>
    <w:p w14:paraId="391BB1CE" w14:textId="74C7CF73" w:rsidR="003B40A2" w:rsidRPr="003C14A7" w:rsidRDefault="003B40A2" w:rsidP="003B40A2">
      <w:pPr>
        <w:pStyle w:val="TOC2"/>
        <w:rPr>
          <w:rFonts w:asciiTheme="minorHAnsi" w:hAnsiTheme="minorHAnsi" w:cstheme="minorHAnsi"/>
          <w:noProof/>
        </w:rPr>
      </w:pPr>
      <w:hyperlink w:anchor="_Toc219623650" w:history="1">
        <w:r w:rsidRPr="003C14A7">
          <w:rPr>
            <w:rStyle w:val="Hyperlink"/>
            <w:rFonts w:asciiTheme="minorHAnsi" w:hAnsiTheme="minorHAnsi" w:cstheme="minorHAnsi"/>
            <w:noProof/>
          </w:rPr>
          <w:t>Current workflow model</w:t>
        </w:r>
        <w:r w:rsidRPr="003C14A7">
          <w:rPr>
            <w:rFonts w:asciiTheme="minorHAnsi" w:hAnsiTheme="minorHAnsi" w:cstheme="minorHAnsi"/>
            <w:noProof/>
            <w:webHidden/>
          </w:rPr>
          <w:tab/>
        </w:r>
        <w:r w:rsidR="007F7694">
          <w:rPr>
            <w:rFonts w:asciiTheme="minorHAnsi" w:hAnsiTheme="minorHAnsi" w:cstheme="minorHAnsi"/>
            <w:noProof/>
            <w:webHidden/>
          </w:rPr>
          <w:t>8</w:t>
        </w:r>
      </w:hyperlink>
    </w:p>
    <w:p w14:paraId="76810945" w14:textId="18E096B5" w:rsidR="003B40A2" w:rsidRPr="003C14A7" w:rsidRDefault="003B40A2" w:rsidP="003B40A2">
      <w:pPr>
        <w:pStyle w:val="TOC2"/>
        <w:rPr>
          <w:rFonts w:asciiTheme="minorHAnsi" w:hAnsiTheme="minorHAnsi" w:cstheme="minorHAnsi"/>
          <w:noProof/>
        </w:rPr>
      </w:pPr>
      <w:hyperlink w:anchor="_Toc219623651" w:history="1">
        <w:r w:rsidRPr="003C14A7">
          <w:rPr>
            <w:rStyle w:val="Hyperlink"/>
            <w:rFonts w:asciiTheme="minorHAnsi" w:hAnsiTheme="minorHAnsi" w:cstheme="minorHAnsi"/>
            <w:noProof/>
          </w:rPr>
          <w:t>Cultural model</w:t>
        </w:r>
        <w:r w:rsidRPr="003C14A7">
          <w:rPr>
            <w:rFonts w:asciiTheme="minorHAnsi" w:hAnsiTheme="minorHAnsi" w:cstheme="minorHAnsi"/>
            <w:noProof/>
            <w:webHidden/>
          </w:rPr>
          <w:tab/>
        </w:r>
        <w:r w:rsidR="007F7694">
          <w:rPr>
            <w:rFonts w:asciiTheme="minorHAnsi" w:hAnsiTheme="minorHAnsi" w:cstheme="minorHAnsi"/>
            <w:noProof/>
            <w:webHidden/>
          </w:rPr>
          <w:t>9</w:t>
        </w:r>
      </w:hyperlink>
    </w:p>
    <w:p w14:paraId="182AC0C8" w14:textId="24FB5EB3" w:rsidR="003B40A2" w:rsidRPr="003C14A7" w:rsidRDefault="003B40A2" w:rsidP="003B40A2">
      <w:pPr>
        <w:pStyle w:val="TOC1"/>
        <w:rPr>
          <w:rFonts w:asciiTheme="minorHAnsi" w:hAnsiTheme="minorHAnsi" w:cstheme="minorHAnsi"/>
          <w:noProof/>
        </w:rPr>
      </w:pPr>
      <w:hyperlink w:anchor="_Toc219623667" w:history="1">
        <w:r w:rsidRPr="003C14A7">
          <w:rPr>
            <w:rStyle w:val="Hyperlink"/>
            <w:rFonts w:asciiTheme="minorHAnsi" w:hAnsiTheme="minorHAnsi" w:cstheme="minorHAnsi"/>
            <w:noProof/>
          </w:rPr>
          <w:t>Reccomendations</w:t>
        </w:r>
        <w:r w:rsidRPr="003C14A7">
          <w:rPr>
            <w:rFonts w:asciiTheme="minorHAnsi" w:hAnsiTheme="minorHAnsi" w:cstheme="minorHAnsi"/>
            <w:noProof/>
            <w:webHidden/>
          </w:rPr>
          <w:tab/>
        </w:r>
        <w:r w:rsidR="007F7694">
          <w:rPr>
            <w:rFonts w:asciiTheme="minorHAnsi" w:hAnsiTheme="minorHAnsi" w:cstheme="minorHAnsi"/>
            <w:noProof/>
            <w:webHidden/>
          </w:rPr>
          <w:t>10</w:t>
        </w:r>
      </w:hyperlink>
    </w:p>
    <w:p w14:paraId="3B326910" w14:textId="19477E54" w:rsidR="003B40A2" w:rsidRPr="003C14A7" w:rsidRDefault="003B40A2" w:rsidP="003B40A2">
      <w:pPr>
        <w:pStyle w:val="TOC2"/>
        <w:rPr>
          <w:rFonts w:asciiTheme="minorHAnsi" w:hAnsiTheme="minorHAnsi" w:cstheme="minorHAnsi"/>
          <w:noProof/>
        </w:rPr>
      </w:pPr>
      <w:hyperlink w:anchor="_Toc219623668" w:history="1">
        <w:r w:rsidRPr="003C14A7">
          <w:rPr>
            <w:rStyle w:val="Hyperlink"/>
            <w:rFonts w:asciiTheme="minorHAnsi" w:hAnsiTheme="minorHAnsi" w:cstheme="minorHAnsi"/>
            <w:noProof/>
          </w:rPr>
          <w:t>Analysis Criteria</w:t>
        </w:r>
        <w:r w:rsidRPr="003C14A7">
          <w:rPr>
            <w:rFonts w:asciiTheme="minorHAnsi" w:hAnsiTheme="minorHAnsi" w:cstheme="minorHAnsi"/>
            <w:noProof/>
            <w:webHidden/>
          </w:rPr>
          <w:tab/>
        </w:r>
        <w:r w:rsidR="007F7694">
          <w:rPr>
            <w:rFonts w:asciiTheme="minorHAnsi" w:hAnsiTheme="minorHAnsi" w:cstheme="minorHAnsi"/>
            <w:noProof/>
            <w:webHidden/>
          </w:rPr>
          <w:t>10</w:t>
        </w:r>
      </w:hyperlink>
    </w:p>
    <w:p w14:paraId="17F54B54" w14:textId="56DC1AE5" w:rsidR="003B40A2" w:rsidRPr="003C14A7" w:rsidRDefault="003B40A2" w:rsidP="003B40A2">
      <w:pPr>
        <w:pStyle w:val="TOC2"/>
        <w:rPr>
          <w:rFonts w:asciiTheme="minorHAnsi" w:hAnsiTheme="minorHAnsi" w:cstheme="minorHAnsi"/>
          <w:noProof/>
        </w:rPr>
      </w:pPr>
      <w:hyperlink w:anchor="_Toc219623669" w:history="1">
        <w:r w:rsidRPr="003C14A7">
          <w:rPr>
            <w:rStyle w:val="Hyperlink"/>
            <w:rFonts w:asciiTheme="minorHAnsi" w:hAnsiTheme="minorHAnsi" w:cstheme="minorHAnsi"/>
            <w:noProof/>
          </w:rPr>
          <w:t>Narrative</w:t>
        </w:r>
        <w:r w:rsidRPr="003C14A7">
          <w:rPr>
            <w:rFonts w:asciiTheme="minorHAnsi" w:hAnsiTheme="minorHAnsi" w:cstheme="minorHAnsi"/>
            <w:noProof/>
            <w:webHidden/>
          </w:rPr>
          <w:tab/>
        </w:r>
        <w:r w:rsidR="007F7694">
          <w:rPr>
            <w:rFonts w:asciiTheme="minorHAnsi" w:hAnsiTheme="minorHAnsi" w:cstheme="minorHAnsi"/>
            <w:noProof/>
            <w:webHidden/>
          </w:rPr>
          <w:t>10</w:t>
        </w:r>
      </w:hyperlink>
    </w:p>
    <w:p w14:paraId="3857980E" w14:textId="317461CA" w:rsidR="003B40A2" w:rsidRPr="003C14A7" w:rsidRDefault="003B40A2" w:rsidP="003B40A2">
      <w:pPr>
        <w:pStyle w:val="TOC2"/>
        <w:rPr>
          <w:rFonts w:asciiTheme="minorHAnsi" w:hAnsiTheme="minorHAnsi" w:cstheme="minorHAnsi"/>
          <w:noProof/>
        </w:rPr>
      </w:pPr>
      <w:hyperlink w:anchor="_Toc219623670" w:history="1">
        <w:r w:rsidRPr="003C14A7">
          <w:rPr>
            <w:rStyle w:val="Hyperlink"/>
            <w:rFonts w:asciiTheme="minorHAnsi" w:hAnsiTheme="minorHAnsi" w:cstheme="minorHAnsi"/>
            <w:noProof/>
          </w:rPr>
          <w:t>Costs an</w:t>
        </w:r>
        <w:r w:rsidRPr="003C14A7">
          <w:rPr>
            <w:rStyle w:val="Hyperlink"/>
            <w:rFonts w:asciiTheme="minorHAnsi" w:hAnsiTheme="minorHAnsi" w:cstheme="minorHAnsi"/>
            <w:noProof/>
          </w:rPr>
          <w:t>d</w:t>
        </w:r>
        <w:r w:rsidRPr="003C14A7">
          <w:rPr>
            <w:rStyle w:val="Hyperlink"/>
            <w:rFonts w:asciiTheme="minorHAnsi" w:hAnsiTheme="minorHAnsi" w:cstheme="minorHAnsi"/>
            <w:noProof/>
          </w:rPr>
          <w:t xml:space="preserve"> Benefits</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_Toc219623670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14</w:t>
        </w:r>
        <w:r w:rsidRPr="003C14A7">
          <w:rPr>
            <w:rFonts w:asciiTheme="minorHAnsi" w:hAnsiTheme="minorHAnsi" w:cstheme="minorHAnsi"/>
            <w:noProof/>
            <w:webHidden/>
          </w:rPr>
          <w:fldChar w:fldCharType="end"/>
        </w:r>
      </w:hyperlink>
    </w:p>
    <w:p w14:paraId="13710FF4" w14:textId="53557AD6" w:rsidR="003B40A2" w:rsidRPr="003C14A7" w:rsidRDefault="003B40A2" w:rsidP="003B40A2">
      <w:pPr>
        <w:pStyle w:val="TOC2"/>
        <w:rPr>
          <w:rFonts w:asciiTheme="minorHAnsi" w:hAnsiTheme="minorHAnsi" w:cstheme="minorHAnsi"/>
          <w:noProof/>
        </w:rPr>
      </w:pPr>
      <w:hyperlink w:anchor="_Toc219623671" w:history="1">
        <w:r w:rsidRPr="003C14A7">
          <w:rPr>
            <w:rStyle w:val="Hyperlink"/>
            <w:rFonts w:asciiTheme="minorHAnsi" w:hAnsiTheme="minorHAnsi" w:cstheme="minorHAnsi"/>
            <w:noProof/>
          </w:rPr>
          <w:t>Reccomended sequence Model</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_Toc219623671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15</w:t>
        </w:r>
        <w:r w:rsidRPr="003C14A7">
          <w:rPr>
            <w:rFonts w:asciiTheme="minorHAnsi" w:hAnsiTheme="minorHAnsi" w:cstheme="minorHAnsi"/>
            <w:noProof/>
            <w:webHidden/>
          </w:rPr>
          <w:fldChar w:fldCharType="end"/>
        </w:r>
      </w:hyperlink>
    </w:p>
    <w:p w14:paraId="737DC653" w14:textId="2CD8A9D3" w:rsidR="003B40A2" w:rsidRPr="003C14A7" w:rsidRDefault="003B40A2" w:rsidP="003B40A2">
      <w:pPr>
        <w:pStyle w:val="TOC2"/>
        <w:rPr>
          <w:rFonts w:asciiTheme="minorHAnsi" w:hAnsiTheme="minorHAnsi" w:cstheme="minorHAnsi"/>
          <w:noProof/>
        </w:rPr>
      </w:pPr>
      <w:hyperlink w:anchor="_Toc219623672" w:history="1">
        <w:r w:rsidRPr="003C14A7">
          <w:rPr>
            <w:rStyle w:val="Hyperlink"/>
            <w:rFonts w:asciiTheme="minorHAnsi" w:hAnsiTheme="minorHAnsi" w:cstheme="minorHAnsi"/>
            <w:noProof/>
          </w:rPr>
          <w:t>Reccomended Workflow Model</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_Toc219623672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16</w:t>
        </w:r>
        <w:r w:rsidRPr="003C14A7">
          <w:rPr>
            <w:rFonts w:asciiTheme="minorHAnsi" w:hAnsiTheme="minorHAnsi" w:cstheme="minorHAnsi"/>
            <w:noProof/>
            <w:webHidden/>
          </w:rPr>
          <w:fldChar w:fldCharType="end"/>
        </w:r>
      </w:hyperlink>
    </w:p>
    <w:p w14:paraId="3B2E5151" w14:textId="0614BF99" w:rsidR="003B40A2" w:rsidRPr="003C14A7" w:rsidRDefault="003B40A2" w:rsidP="003B40A2">
      <w:pPr>
        <w:pStyle w:val="TOC1"/>
        <w:rPr>
          <w:rFonts w:asciiTheme="minorHAnsi" w:hAnsiTheme="minorHAnsi" w:cstheme="minorHAnsi"/>
          <w:noProof/>
        </w:rPr>
      </w:pPr>
      <w:hyperlink w:anchor="_Toc219623673" w:history="1">
        <w:r w:rsidR="00E75340" w:rsidRPr="003C14A7">
          <w:rPr>
            <w:rStyle w:val="Hyperlink"/>
            <w:rFonts w:asciiTheme="minorHAnsi" w:hAnsiTheme="minorHAnsi" w:cstheme="minorHAnsi"/>
            <w:noProof/>
          </w:rPr>
          <w:t>Implementation</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_Toc219623673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17</w:t>
        </w:r>
        <w:r w:rsidRPr="003C14A7">
          <w:rPr>
            <w:rFonts w:asciiTheme="minorHAnsi" w:hAnsiTheme="minorHAnsi" w:cstheme="minorHAnsi"/>
            <w:noProof/>
            <w:webHidden/>
          </w:rPr>
          <w:fldChar w:fldCharType="end"/>
        </w:r>
      </w:hyperlink>
    </w:p>
    <w:p w14:paraId="7AF2714E" w14:textId="3DEF10C8" w:rsidR="003B40A2" w:rsidRPr="003C14A7" w:rsidRDefault="003B40A2" w:rsidP="003B40A2">
      <w:pPr>
        <w:pStyle w:val="TOC2"/>
        <w:rPr>
          <w:rFonts w:asciiTheme="minorHAnsi" w:hAnsiTheme="minorHAnsi" w:cstheme="minorHAnsi"/>
          <w:noProof/>
        </w:rPr>
      </w:pPr>
      <w:hyperlink w:anchor="_Toc219623674" w:history="1">
        <w:r w:rsidR="00E75340" w:rsidRPr="003C14A7">
          <w:rPr>
            <w:rStyle w:val="Hyperlink"/>
            <w:rFonts w:asciiTheme="minorHAnsi" w:hAnsiTheme="minorHAnsi" w:cstheme="minorHAnsi"/>
            <w:noProof/>
          </w:rPr>
          <w:t>Implementation Narrative</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_Toc219623674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17</w:t>
        </w:r>
        <w:r w:rsidRPr="003C14A7">
          <w:rPr>
            <w:rFonts w:asciiTheme="minorHAnsi" w:hAnsiTheme="minorHAnsi" w:cstheme="minorHAnsi"/>
            <w:noProof/>
            <w:webHidden/>
          </w:rPr>
          <w:fldChar w:fldCharType="end"/>
        </w:r>
      </w:hyperlink>
    </w:p>
    <w:p w14:paraId="41F1B838" w14:textId="132D923D" w:rsidR="003B40A2" w:rsidRPr="003C14A7" w:rsidRDefault="003B40A2" w:rsidP="003B40A2">
      <w:pPr>
        <w:pStyle w:val="TOC2"/>
        <w:rPr>
          <w:rFonts w:asciiTheme="minorHAnsi" w:hAnsiTheme="minorHAnsi" w:cstheme="minorHAnsi"/>
          <w:noProof/>
        </w:rPr>
      </w:pPr>
      <w:hyperlink w:anchor="_Toc219623675" w:history="1">
        <w:r w:rsidR="00E75340" w:rsidRPr="003C14A7">
          <w:rPr>
            <w:rStyle w:val="Hyperlink"/>
            <w:rFonts w:asciiTheme="minorHAnsi" w:hAnsiTheme="minorHAnsi" w:cstheme="minorHAnsi"/>
            <w:noProof/>
          </w:rPr>
          <w:t>Implementation Gantt Chart</w:t>
        </w:r>
        <w:r w:rsidRPr="003C14A7">
          <w:rPr>
            <w:rFonts w:asciiTheme="minorHAnsi" w:hAnsiTheme="minorHAnsi" w:cstheme="minorHAnsi"/>
            <w:noProof/>
            <w:webHidden/>
          </w:rPr>
          <w:tab/>
        </w:r>
        <w:r w:rsidR="007F7694">
          <w:rPr>
            <w:rFonts w:asciiTheme="minorHAnsi" w:hAnsiTheme="minorHAnsi" w:cstheme="minorHAnsi"/>
            <w:noProof/>
            <w:webHidden/>
          </w:rPr>
          <w:t>18</w:t>
        </w:r>
      </w:hyperlink>
    </w:p>
    <w:p w14:paraId="499C96E7" w14:textId="77777777" w:rsidR="003B40A2" w:rsidRPr="003C14A7" w:rsidRDefault="003B40A2" w:rsidP="003B40A2">
      <w:pPr>
        <w:pStyle w:val="TOC1"/>
        <w:rPr>
          <w:rFonts w:asciiTheme="minorHAnsi" w:hAnsiTheme="minorHAnsi" w:cstheme="minorHAnsi"/>
          <w:noProof/>
        </w:rPr>
      </w:pPr>
      <w:hyperlink w:anchor="_Toc219623679" w:history="1">
        <w:r w:rsidRPr="003C14A7">
          <w:rPr>
            <w:rStyle w:val="Hyperlink"/>
            <w:rFonts w:asciiTheme="minorHAnsi" w:hAnsiTheme="minorHAnsi" w:cstheme="minorHAnsi"/>
            <w:noProof/>
          </w:rPr>
          <w:t>Appendices</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_Toc219623679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19</w:t>
        </w:r>
        <w:r w:rsidRPr="003C14A7">
          <w:rPr>
            <w:rFonts w:asciiTheme="minorHAnsi" w:hAnsiTheme="minorHAnsi" w:cstheme="minorHAnsi"/>
            <w:noProof/>
            <w:webHidden/>
          </w:rPr>
          <w:fldChar w:fldCharType="end"/>
        </w:r>
      </w:hyperlink>
    </w:p>
    <w:p w14:paraId="1C98012E" w14:textId="765D4157" w:rsidR="00E75340" w:rsidRPr="003C14A7" w:rsidRDefault="00E75340" w:rsidP="00E75340">
      <w:pPr>
        <w:pStyle w:val="TOC2"/>
        <w:rPr>
          <w:rFonts w:asciiTheme="minorHAnsi" w:hAnsiTheme="minorHAnsi" w:cstheme="minorHAnsi"/>
          <w:noProof/>
        </w:rPr>
      </w:pPr>
      <w:hyperlink w:anchor="_Toc219623680" w:history="1">
        <w:r w:rsidRPr="003C14A7">
          <w:rPr>
            <w:rStyle w:val="Hyperlink"/>
            <w:rFonts w:asciiTheme="minorHAnsi" w:hAnsiTheme="minorHAnsi" w:cstheme="minorHAnsi"/>
            <w:noProof/>
          </w:rPr>
          <w:t>Organizational Chart Artifact Model</w:t>
        </w:r>
        <w:r w:rsidRPr="003C14A7">
          <w:rPr>
            <w:rStyle w:val="Hyperlink"/>
            <w:rFonts w:asciiTheme="minorHAnsi" w:hAnsiTheme="minorHAnsi" w:cstheme="minorHAnsi"/>
            <w:noProof/>
          </w:rPr>
          <w:t>s</w:t>
        </w:r>
        <w:r w:rsidRPr="003C14A7">
          <w:rPr>
            <w:rFonts w:asciiTheme="minorHAnsi" w:hAnsiTheme="minorHAnsi" w:cstheme="minorHAnsi"/>
            <w:noProof/>
            <w:webHidden/>
          </w:rPr>
          <w:tab/>
        </w:r>
        <w:r w:rsidRPr="003C14A7">
          <w:rPr>
            <w:rFonts w:asciiTheme="minorHAnsi" w:hAnsiTheme="minorHAnsi" w:cstheme="minorHAnsi"/>
            <w:noProof/>
            <w:webHidden/>
          </w:rPr>
          <w:fldChar w:fldCharType="begin"/>
        </w:r>
        <w:r w:rsidRPr="003C14A7">
          <w:rPr>
            <w:rFonts w:asciiTheme="minorHAnsi" w:hAnsiTheme="minorHAnsi" w:cstheme="minorHAnsi"/>
            <w:noProof/>
            <w:webHidden/>
          </w:rPr>
          <w:instrText xml:space="preserve"> PAGEREF _Toc219623680 \h </w:instrText>
        </w:r>
        <w:r w:rsidRPr="003C14A7">
          <w:rPr>
            <w:rFonts w:asciiTheme="minorHAnsi" w:hAnsiTheme="minorHAnsi" w:cstheme="minorHAnsi"/>
            <w:noProof/>
          </w:rPr>
        </w:r>
        <w:r w:rsidRPr="003C14A7">
          <w:rPr>
            <w:rFonts w:asciiTheme="minorHAnsi" w:hAnsiTheme="minorHAnsi" w:cstheme="minorHAnsi"/>
            <w:noProof/>
            <w:webHidden/>
          </w:rPr>
          <w:fldChar w:fldCharType="separate"/>
        </w:r>
        <w:r w:rsidRPr="003C14A7">
          <w:rPr>
            <w:rFonts w:asciiTheme="minorHAnsi" w:hAnsiTheme="minorHAnsi" w:cstheme="minorHAnsi"/>
            <w:noProof/>
            <w:webHidden/>
          </w:rPr>
          <w:t>19</w:t>
        </w:r>
        <w:r w:rsidRPr="003C14A7">
          <w:rPr>
            <w:rFonts w:asciiTheme="minorHAnsi" w:hAnsiTheme="minorHAnsi" w:cstheme="minorHAnsi"/>
            <w:noProof/>
            <w:webHidden/>
          </w:rPr>
          <w:fldChar w:fldCharType="end"/>
        </w:r>
      </w:hyperlink>
    </w:p>
    <w:p w14:paraId="0E720E5E" w14:textId="50BB4575" w:rsidR="00E75340" w:rsidRPr="003C14A7" w:rsidRDefault="00E75340" w:rsidP="00E75340">
      <w:pPr>
        <w:pStyle w:val="TOC2"/>
        <w:rPr>
          <w:rFonts w:asciiTheme="minorHAnsi" w:hAnsiTheme="minorHAnsi" w:cstheme="minorHAnsi"/>
          <w:noProof/>
        </w:rPr>
      </w:pPr>
      <w:hyperlink w:anchor="_Toc219623680" w:history="1">
        <w:r w:rsidRPr="003C14A7">
          <w:rPr>
            <w:rStyle w:val="Hyperlink"/>
            <w:rFonts w:asciiTheme="minorHAnsi" w:hAnsiTheme="minorHAnsi" w:cstheme="minorHAnsi"/>
            <w:noProof/>
          </w:rPr>
          <w:t>Interview Questionnaire</w:t>
        </w:r>
        <w:r w:rsidRPr="003C14A7">
          <w:rPr>
            <w:rStyle w:val="Hyperlink"/>
            <w:rFonts w:asciiTheme="minorHAnsi" w:hAnsiTheme="minorHAnsi" w:cstheme="minorHAnsi"/>
            <w:noProof/>
          </w:rPr>
          <w:t>es</w:t>
        </w:r>
        <w:r w:rsidRPr="003C14A7">
          <w:rPr>
            <w:rFonts w:asciiTheme="minorHAnsi" w:hAnsiTheme="minorHAnsi" w:cstheme="minorHAnsi"/>
            <w:noProof/>
            <w:webHidden/>
          </w:rPr>
          <w:tab/>
        </w:r>
        <w:r w:rsidR="007F7694">
          <w:rPr>
            <w:rFonts w:asciiTheme="minorHAnsi" w:hAnsiTheme="minorHAnsi" w:cstheme="minorHAnsi"/>
            <w:noProof/>
            <w:webHidden/>
          </w:rPr>
          <w:t>20</w:t>
        </w:r>
      </w:hyperlink>
    </w:p>
    <w:p w14:paraId="489DD8A8" w14:textId="4F170077" w:rsidR="00E75340" w:rsidRPr="003C14A7" w:rsidRDefault="00E75340" w:rsidP="00E75340">
      <w:pPr>
        <w:pStyle w:val="TOC2"/>
        <w:rPr>
          <w:rFonts w:asciiTheme="minorHAnsi" w:hAnsiTheme="minorHAnsi" w:cstheme="minorHAnsi"/>
          <w:noProof/>
        </w:rPr>
      </w:pPr>
      <w:hyperlink w:anchor="_Toc219623680" w:history="1">
        <w:r w:rsidR="00A04946" w:rsidRPr="003C14A7">
          <w:rPr>
            <w:rStyle w:val="Hyperlink"/>
            <w:rFonts w:asciiTheme="minorHAnsi" w:hAnsiTheme="minorHAnsi" w:cstheme="minorHAnsi"/>
            <w:noProof/>
          </w:rPr>
          <w:t>Survey Result</w:t>
        </w:r>
        <w:r w:rsidRPr="003C14A7">
          <w:rPr>
            <w:rStyle w:val="Hyperlink"/>
            <w:rFonts w:asciiTheme="minorHAnsi" w:hAnsiTheme="minorHAnsi" w:cstheme="minorHAnsi"/>
            <w:noProof/>
          </w:rPr>
          <w:t>s</w:t>
        </w:r>
        <w:r w:rsidRPr="003C14A7">
          <w:rPr>
            <w:rFonts w:asciiTheme="minorHAnsi" w:hAnsiTheme="minorHAnsi" w:cstheme="minorHAnsi"/>
            <w:noProof/>
            <w:webHidden/>
          </w:rPr>
          <w:tab/>
        </w:r>
        <w:r w:rsidR="007F7694">
          <w:rPr>
            <w:rFonts w:asciiTheme="minorHAnsi" w:hAnsiTheme="minorHAnsi" w:cstheme="minorHAnsi"/>
            <w:noProof/>
            <w:webHidden/>
          </w:rPr>
          <w:t>22</w:t>
        </w:r>
      </w:hyperlink>
    </w:p>
    <w:p w14:paraId="6A8D7AD2" w14:textId="1AD02E16" w:rsidR="00E75340" w:rsidRPr="003C14A7" w:rsidRDefault="00E75340" w:rsidP="00E75340">
      <w:pPr>
        <w:pStyle w:val="TOC2"/>
        <w:rPr>
          <w:rFonts w:asciiTheme="minorHAnsi" w:hAnsiTheme="minorHAnsi" w:cstheme="minorHAnsi"/>
          <w:noProof/>
        </w:rPr>
      </w:pPr>
      <w:hyperlink w:anchor="_Toc219623680" w:history="1">
        <w:r w:rsidR="00A04946" w:rsidRPr="003C14A7">
          <w:rPr>
            <w:rStyle w:val="Hyperlink"/>
            <w:rFonts w:asciiTheme="minorHAnsi" w:hAnsiTheme="minorHAnsi" w:cstheme="minorHAnsi"/>
            <w:noProof/>
          </w:rPr>
          <w:t>Cost and Benefits analysis spreadsheet</w:t>
        </w:r>
        <w:r w:rsidRPr="003C14A7">
          <w:rPr>
            <w:rFonts w:asciiTheme="minorHAnsi" w:hAnsiTheme="minorHAnsi" w:cstheme="minorHAnsi"/>
            <w:noProof/>
            <w:webHidden/>
          </w:rPr>
          <w:tab/>
        </w:r>
        <w:r w:rsidR="007F7694">
          <w:rPr>
            <w:rFonts w:asciiTheme="minorHAnsi" w:hAnsiTheme="minorHAnsi" w:cstheme="minorHAnsi"/>
            <w:noProof/>
            <w:webHidden/>
          </w:rPr>
          <w:t>28</w:t>
        </w:r>
      </w:hyperlink>
    </w:p>
    <w:p w14:paraId="2F9FB2B8" w14:textId="77777777" w:rsidR="00E75340" w:rsidRPr="003C14A7" w:rsidRDefault="00E75340" w:rsidP="003B40A2">
      <w:pPr>
        <w:pStyle w:val="TOC2"/>
        <w:rPr>
          <w:rStyle w:val="Hyperlink"/>
          <w:rFonts w:asciiTheme="minorHAnsi" w:hAnsiTheme="minorHAnsi" w:cstheme="minorHAnsi"/>
          <w:noProof/>
        </w:rPr>
      </w:pPr>
    </w:p>
    <w:p w14:paraId="3A2794B8" w14:textId="468B7097" w:rsidR="00DE4F12" w:rsidRPr="003C14A7" w:rsidRDefault="003B40A2" w:rsidP="003B40A2">
      <w:pPr>
        <w:spacing w:line="240" w:lineRule="auto"/>
        <w:jc w:val="center"/>
        <w:rPr>
          <w:rFonts w:cstheme="minorHAnsi"/>
          <w:sz w:val="24"/>
          <w:szCs w:val="24"/>
        </w:rPr>
      </w:pPr>
      <w:r w:rsidRPr="003C14A7">
        <w:rPr>
          <w:rFonts w:cstheme="minorHAnsi"/>
          <w:sz w:val="24"/>
          <w:szCs w:val="24"/>
        </w:rPr>
        <w:fldChar w:fldCharType="end"/>
      </w:r>
    </w:p>
    <w:p w14:paraId="361E76DE" w14:textId="77777777" w:rsidR="00E75340" w:rsidRPr="003C14A7" w:rsidRDefault="00E75340" w:rsidP="003B40A2">
      <w:pPr>
        <w:spacing w:line="240" w:lineRule="auto"/>
        <w:jc w:val="center"/>
        <w:rPr>
          <w:rFonts w:cstheme="minorHAnsi"/>
          <w:sz w:val="24"/>
          <w:szCs w:val="24"/>
        </w:rPr>
      </w:pPr>
    </w:p>
    <w:p w14:paraId="49C30302" w14:textId="77777777" w:rsidR="00E75340" w:rsidRPr="003C14A7" w:rsidRDefault="00E75340" w:rsidP="003B40A2">
      <w:pPr>
        <w:spacing w:line="240" w:lineRule="auto"/>
        <w:jc w:val="center"/>
        <w:rPr>
          <w:rFonts w:cstheme="minorHAnsi"/>
          <w:sz w:val="24"/>
          <w:szCs w:val="24"/>
        </w:rPr>
      </w:pPr>
    </w:p>
    <w:p w14:paraId="59572DD4" w14:textId="77777777" w:rsidR="00E75340" w:rsidRPr="003C14A7" w:rsidRDefault="00E75340" w:rsidP="003B40A2">
      <w:pPr>
        <w:spacing w:line="240" w:lineRule="auto"/>
        <w:jc w:val="center"/>
        <w:rPr>
          <w:rFonts w:cstheme="minorHAnsi"/>
          <w:sz w:val="24"/>
          <w:szCs w:val="24"/>
        </w:rPr>
      </w:pPr>
    </w:p>
    <w:p w14:paraId="00861083" w14:textId="77777777" w:rsidR="00E75340" w:rsidRPr="003C14A7" w:rsidRDefault="00E75340" w:rsidP="003B40A2">
      <w:pPr>
        <w:spacing w:line="240" w:lineRule="auto"/>
        <w:jc w:val="center"/>
        <w:rPr>
          <w:rFonts w:cstheme="minorHAnsi"/>
          <w:sz w:val="24"/>
          <w:szCs w:val="24"/>
        </w:rPr>
      </w:pPr>
    </w:p>
    <w:p w14:paraId="323413AF" w14:textId="77777777" w:rsidR="00E75340" w:rsidRPr="003C14A7" w:rsidRDefault="00E75340" w:rsidP="003B40A2">
      <w:pPr>
        <w:spacing w:line="240" w:lineRule="auto"/>
        <w:jc w:val="center"/>
        <w:rPr>
          <w:rFonts w:cstheme="minorHAnsi"/>
          <w:sz w:val="24"/>
          <w:szCs w:val="24"/>
        </w:rPr>
      </w:pPr>
    </w:p>
    <w:p w14:paraId="12E3ECDB" w14:textId="77777777" w:rsidR="00E75340" w:rsidRPr="003C14A7" w:rsidRDefault="00E75340" w:rsidP="003B40A2">
      <w:pPr>
        <w:spacing w:line="240" w:lineRule="auto"/>
        <w:jc w:val="center"/>
        <w:rPr>
          <w:rFonts w:cstheme="minorHAnsi"/>
          <w:sz w:val="24"/>
          <w:szCs w:val="24"/>
        </w:rPr>
      </w:pPr>
    </w:p>
    <w:p w14:paraId="25B59BEC"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lastRenderedPageBreak/>
        <w:t>Executive Summary</w:t>
      </w:r>
    </w:p>
    <w:p w14:paraId="7663B7C1"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t>Current OAH Newsletter Storage and Retrieval System</w:t>
      </w:r>
    </w:p>
    <w:p w14:paraId="6A8D6165"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The </w:t>
      </w:r>
      <w:r w:rsidRPr="003C14A7">
        <w:rPr>
          <w:rFonts w:cstheme="minorHAnsi"/>
          <w:i/>
          <w:sz w:val="24"/>
          <w:szCs w:val="24"/>
        </w:rPr>
        <w:t>OAH Newsletter</w:t>
      </w:r>
      <w:r w:rsidRPr="003C14A7">
        <w:rPr>
          <w:rFonts w:cstheme="minorHAnsi"/>
          <w:sz w:val="24"/>
          <w:szCs w:val="24"/>
        </w:rPr>
        <w:t xml:space="preserve">, which began its print run in 1973 and was distributed to members of the Organization of American Historians, published its final issue in November of 2009. The decision to end the run of the </w:t>
      </w:r>
      <w:r w:rsidRPr="003C14A7">
        <w:rPr>
          <w:rFonts w:cstheme="minorHAnsi"/>
          <w:i/>
          <w:sz w:val="24"/>
          <w:szCs w:val="24"/>
        </w:rPr>
        <w:t>Newsletter</w:t>
      </w:r>
      <w:r w:rsidRPr="003C14A7">
        <w:rPr>
          <w:rFonts w:cstheme="minorHAnsi"/>
          <w:sz w:val="24"/>
          <w:szCs w:val="24"/>
        </w:rPr>
        <w:t xml:space="preserve"> came in the wake of higher print costs and lower membership. Since 2009 the stock of physical copies of the </w:t>
      </w:r>
      <w:r w:rsidRPr="003C14A7">
        <w:rPr>
          <w:rFonts w:cstheme="minorHAnsi"/>
          <w:i/>
          <w:sz w:val="24"/>
          <w:szCs w:val="24"/>
        </w:rPr>
        <w:t>Newsletter</w:t>
      </w:r>
      <w:r w:rsidRPr="003C14A7">
        <w:rPr>
          <w:rFonts w:cstheme="minorHAnsi"/>
          <w:sz w:val="24"/>
          <w:szCs w:val="24"/>
        </w:rPr>
        <w:t xml:space="preserve"> has dwindled, and the only known full set of the print run exists primarily in a closet in the office of Michael </w:t>
      </w:r>
      <w:proofErr w:type="spellStart"/>
      <w:r w:rsidRPr="003C14A7">
        <w:rPr>
          <w:rFonts w:cstheme="minorHAnsi"/>
          <w:sz w:val="24"/>
          <w:szCs w:val="24"/>
        </w:rPr>
        <w:t>Regoli</w:t>
      </w:r>
      <w:proofErr w:type="spellEnd"/>
      <w:r w:rsidRPr="003C14A7">
        <w:rPr>
          <w:rFonts w:cstheme="minorHAnsi"/>
          <w:sz w:val="24"/>
          <w:szCs w:val="24"/>
        </w:rPr>
        <w:t>, Communications and Marketing Specialist at the OAH. While the Ruth Lilly archives at IUPUI is the official archive for OAH materials, their web presence indicates that, perhaps, a full run does not exist there (it lists the records of the OAH being current only through 2003).</w:t>
      </w:r>
    </w:p>
    <w:p w14:paraId="4CDE4A50"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Additionally, the digital archives of the </w:t>
      </w:r>
      <w:r w:rsidRPr="003C14A7">
        <w:rPr>
          <w:rFonts w:cstheme="minorHAnsi"/>
          <w:i/>
          <w:sz w:val="24"/>
          <w:szCs w:val="24"/>
        </w:rPr>
        <w:t xml:space="preserve">OAH Newsletter </w:t>
      </w:r>
      <w:r w:rsidRPr="003C14A7">
        <w:rPr>
          <w:rFonts w:cstheme="minorHAnsi"/>
          <w:sz w:val="24"/>
          <w:szCs w:val="24"/>
        </w:rPr>
        <w:t xml:space="preserve">which existed on the OAH website through 2009 are no longer available publically. If they were, only the issues published in May of 2003 and after are available as searchable PDFs. Prior to 2003 there are HTML versions of the </w:t>
      </w:r>
      <w:r w:rsidRPr="003C14A7">
        <w:rPr>
          <w:rFonts w:cstheme="minorHAnsi"/>
          <w:i/>
          <w:sz w:val="24"/>
          <w:szCs w:val="24"/>
        </w:rPr>
        <w:t>Newsletter</w:t>
      </w:r>
      <w:r w:rsidRPr="003C14A7">
        <w:rPr>
          <w:rFonts w:cstheme="minorHAnsi"/>
          <w:sz w:val="24"/>
          <w:szCs w:val="24"/>
        </w:rPr>
        <w:t xml:space="preserve"> going back to November of 1995, but most are incomplete and hard to search. A full index of </w:t>
      </w:r>
      <w:r w:rsidRPr="003C14A7">
        <w:rPr>
          <w:rFonts w:cstheme="minorHAnsi"/>
          <w:i/>
          <w:sz w:val="24"/>
          <w:szCs w:val="24"/>
        </w:rPr>
        <w:t>OAH Newsletter</w:t>
      </w:r>
      <w:r w:rsidRPr="003C14A7">
        <w:rPr>
          <w:rFonts w:cstheme="minorHAnsi"/>
          <w:sz w:val="24"/>
          <w:szCs w:val="24"/>
        </w:rPr>
        <w:t xml:space="preserve"> articles was compiled in 2009 by the former </w:t>
      </w:r>
      <w:r w:rsidRPr="003C14A7">
        <w:rPr>
          <w:rFonts w:cstheme="minorHAnsi"/>
          <w:i/>
          <w:sz w:val="24"/>
          <w:szCs w:val="24"/>
        </w:rPr>
        <w:t>Newsletter</w:t>
      </w:r>
      <w:r w:rsidRPr="003C14A7">
        <w:rPr>
          <w:rFonts w:cstheme="minorHAnsi"/>
          <w:sz w:val="24"/>
          <w:szCs w:val="24"/>
        </w:rPr>
        <w:t xml:space="preserve"> editor, Ben Aloe, but all of the files were moved offline in 2010. The digital files that do exist are likely backed up, but on degrading CDs that exist without a finding aid and no specific preservation routine.</w:t>
      </w:r>
    </w:p>
    <w:p w14:paraId="06D5CB1D"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According to several staff members, if there is a need for an article or issue of the </w:t>
      </w:r>
      <w:r w:rsidRPr="003C14A7">
        <w:rPr>
          <w:rFonts w:cstheme="minorHAnsi"/>
          <w:i/>
          <w:sz w:val="24"/>
          <w:szCs w:val="24"/>
        </w:rPr>
        <w:t>Newsletter</w:t>
      </w:r>
      <w:r w:rsidRPr="003C14A7">
        <w:rPr>
          <w:rFonts w:cstheme="minorHAnsi"/>
          <w:sz w:val="24"/>
          <w:szCs w:val="24"/>
        </w:rPr>
        <w:t xml:space="preserve"> they turn to Michael </w:t>
      </w:r>
      <w:proofErr w:type="spellStart"/>
      <w:r w:rsidRPr="003C14A7">
        <w:rPr>
          <w:rFonts w:cstheme="minorHAnsi"/>
          <w:sz w:val="24"/>
          <w:szCs w:val="24"/>
        </w:rPr>
        <w:t>Regoli</w:t>
      </w:r>
      <w:proofErr w:type="spellEnd"/>
      <w:r w:rsidRPr="003C14A7">
        <w:rPr>
          <w:rFonts w:cstheme="minorHAnsi"/>
          <w:sz w:val="24"/>
          <w:szCs w:val="24"/>
        </w:rPr>
        <w:t xml:space="preserve"> for help in retrieving it. Those who have worked at the OAH for several years know that he, as the former Director of Publications, will likely have an answer to discover the needed issue or article. They may even have access to the now-hidden directory, an artifact of the old server, which contains the only digitized copies of the </w:t>
      </w:r>
      <w:r w:rsidRPr="003C14A7">
        <w:rPr>
          <w:rFonts w:cstheme="minorHAnsi"/>
          <w:i/>
          <w:sz w:val="24"/>
          <w:szCs w:val="24"/>
        </w:rPr>
        <w:t>Newsletter</w:t>
      </w:r>
      <w:r w:rsidRPr="003C14A7">
        <w:rPr>
          <w:rFonts w:cstheme="minorHAnsi"/>
          <w:sz w:val="24"/>
          <w:szCs w:val="24"/>
        </w:rPr>
        <w:t xml:space="preserve">. Yet this is not common knowledge, and most staff, according to interviews, </w:t>
      </w:r>
      <w:proofErr w:type="gramStart"/>
      <w:r w:rsidRPr="003C14A7">
        <w:rPr>
          <w:rFonts w:cstheme="minorHAnsi"/>
          <w:sz w:val="24"/>
          <w:szCs w:val="24"/>
        </w:rPr>
        <w:t>feel</w:t>
      </w:r>
      <w:proofErr w:type="gramEnd"/>
      <w:r w:rsidRPr="003C14A7">
        <w:rPr>
          <w:rFonts w:cstheme="minorHAnsi"/>
          <w:sz w:val="24"/>
          <w:szCs w:val="24"/>
        </w:rPr>
        <w:t xml:space="preserve"> there is no need for the </w:t>
      </w:r>
      <w:r w:rsidRPr="003C14A7">
        <w:rPr>
          <w:rFonts w:cstheme="minorHAnsi"/>
          <w:i/>
          <w:sz w:val="24"/>
          <w:szCs w:val="24"/>
        </w:rPr>
        <w:t xml:space="preserve">Newsletter </w:t>
      </w:r>
      <w:r w:rsidRPr="003C14A7">
        <w:rPr>
          <w:rFonts w:cstheme="minorHAnsi"/>
          <w:sz w:val="24"/>
          <w:szCs w:val="24"/>
        </w:rPr>
        <w:t>in their day-to-day work lives.</w:t>
      </w:r>
    </w:p>
    <w:p w14:paraId="52DDC82A"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Interviews with staff illustrated that some members and the general public occasionally make requests for issues or article of the </w:t>
      </w:r>
      <w:r w:rsidRPr="003C14A7">
        <w:rPr>
          <w:rFonts w:cstheme="minorHAnsi"/>
          <w:i/>
          <w:sz w:val="24"/>
          <w:szCs w:val="24"/>
        </w:rPr>
        <w:t>Newsletter</w:t>
      </w:r>
      <w:r w:rsidRPr="003C14A7">
        <w:rPr>
          <w:rFonts w:cstheme="minorHAnsi"/>
          <w:sz w:val="24"/>
          <w:szCs w:val="24"/>
        </w:rPr>
        <w:t xml:space="preserve">. If the request makes it to Michael </w:t>
      </w:r>
      <w:proofErr w:type="spellStart"/>
      <w:r w:rsidRPr="003C14A7">
        <w:rPr>
          <w:rFonts w:cstheme="minorHAnsi"/>
          <w:sz w:val="24"/>
          <w:szCs w:val="24"/>
        </w:rPr>
        <w:t>Regoli</w:t>
      </w:r>
      <w:proofErr w:type="spellEnd"/>
      <w:r w:rsidRPr="003C14A7">
        <w:rPr>
          <w:rFonts w:cstheme="minorHAnsi"/>
          <w:sz w:val="24"/>
          <w:szCs w:val="24"/>
        </w:rPr>
        <w:t xml:space="preserve">, it has handled quickly and accurately. However, if a newer staff member or one who is unfamiliar with the </w:t>
      </w:r>
      <w:r w:rsidRPr="003C14A7">
        <w:rPr>
          <w:rFonts w:cstheme="minorHAnsi"/>
          <w:i/>
          <w:sz w:val="24"/>
          <w:szCs w:val="24"/>
        </w:rPr>
        <w:t>Newsletter</w:t>
      </w:r>
      <w:r w:rsidRPr="003C14A7">
        <w:rPr>
          <w:rFonts w:cstheme="minorHAnsi"/>
          <w:sz w:val="24"/>
          <w:szCs w:val="24"/>
        </w:rPr>
        <w:t xml:space="preserve"> – and interviews showed that many staff people are unfamiliar – the request may not make it past the phone call or email. This is not due to the staff member being negligent, but rather is a reflection of the attitude that OAH employees have to the now out-of-print </w:t>
      </w:r>
      <w:r w:rsidRPr="003C14A7">
        <w:rPr>
          <w:rFonts w:cstheme="minorHAnsi"/>
          <w:i/>
          <w:sz w:val="24"/>
          <w:szCs w:val="24"/>
        </w:rPr>
        <w:t>Newsletter</w:t>
      </w:r>
      <w:r w:rsidRPr="003C14A7">
        <w:rPr>
          <w:rFonts w:cstheme="minorHAnsi"/>
          <w:sz w:val="24"/>
          <w:szCs w:val="24"/>
        </w:rPr>
        <w:t>: It is not a top priority, and thus no formal request models, storage scheme, preservation rules, or digitization plan is in place.</w:t>
      </w:r>
    </w:p>
    <w:p w14:paraId="2154C8AE"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Interviews show that requests for content have decreased since the </w:t>
      </w:r>
      <w:r w:rsidRPr="003C14A7">
        <w:rPr>
          <w:rFonts w:cstheme="minorHAnsi"/>
          <w:i/>
          <w:sz w:val="24"/>
          <w:szCs w:val="24"/>
        </w:rPr>
        <w:t>Newsletter</w:t>
      </w:r>
      <w:r w:rsidRPr="003C14A7">
        <w:rPr>
          <w:rFonts w:cstheme="minorHAnsi"/>
          <w:sz w:val="24"/>
          <w:szCs w:val="24"/>
        </w:rPr>
        <w:t xml:space="preserve"> ceased being printed in 2009. This makes sense, as those who may want to use the information will likely forget that it is even an option if it is not apparent that the information is available. As there is no presence on the OAH website, and the IUPUI Archives website does not list it obviously, a member may be disinclined to contact an OAH representative, especially if they would rather browse the information themselves. There are currently no plans to make the </w:t>
      </w:r>
      <w:r w:rsidRPr="003C14A7">
        <w:rPr>
          <w:rFonts w:cstheme="minorHAnsi"/>
          <w:sz w:val="24"/>
          <w:szCs w:val="24"/>
        </w:rPr>
        <w:lastRenderedPageBreak/>
        <w:t xml:space="preserve">currently digitized </w:t>
      </w:r>
      <w:r w:rsidRPr="003C14A7">
        <w:rPr>
          <w:rFonts w:cstheme="minorHAnsi"/>
          <w:i/>
          <w:sz w:val="24"/>
          <w:szCs w:val="24"/>
        </w:rPr>
        <w:t>Newsletter</w:t>
      </w:r>
      <w:r w:rsidRPr="003C14A7">
        <w:rPr>
          <w:rFonts w:cstheme="minorHAnsi"/>
          <w:sz w:val="24"/>
          <w:szCs w:val="24"/>
        </w:rPr>
        <w:t xml:space="preserve"> accessible to staff, members, or the public, let alone a digitization plan for the remainder of the collection.</w:t>
      </w:r>
    </w:p>
    <w:p w14:paraId="32154920"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t>Problem Definition: Setting</w:t>
      </w:r>
    </w:p>
    <w:p w14:paraId="75A32C56"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The Organization of American Historians (OAH) is the world’s largest learned society devoted to the study and dissemination of American history. Founded in 1907, it is a non-profit organization with an individual membership of over 7,000 and an institutional membership of over 3,000. In 1973 the OAH Executive Board voted to begin the </w:t>
      </w:r>
      <w:r w:rsidRPr="003C14A7">
        <w:rPr>
          <w:rFonts w:cstheme="minorHAnsi"/>
          <w:i/>
          <w:sz w:val="24"/>
          <w:szCs w:val="24"/>
        </w:rPr>
        <w:t>OAH Newsletter</w:t>
      </w:r>
      <w:r w:rsidRPr="003C14A7">
        <w:rPr>
          <w:rFonts w:cstheme="minorHAnsi"/>
          <w:sz w:val="24"/>
          <w:szCs w:val="24"/>
        </w:rPr>
        <w:t xml:space="preserve">, a publication meant to inform the membership body about news of the organization itself, its members, and the profession, as well as the actions of the Executive Board. The </w:t>
      </w:r>
      <w:r w:rsidRPr="003C14A7">
        <w:rPr>
          <w:rFonts w:cstheme="minorHAnsi"/>
          <w:i/>
          <w:sz w:val="24"/>
          <w:szCs w:val="24"/>
        </w:rPr>
        <w:t>OAH Newsletter</w:t>
      </w:r>
      <w:r w:rsidRPr="003C14A7">
        <w:rPr>
          <w:rFonts w:cstheme="minorHAnsi"/>
          <w:sz w:val="24"/>
          <w:szCs w:val="24"/>
        </w:rPr>
        <w:t xml:space="preserve"> was printed and distributed until 2009, when costs to the organization outweighed the benefits of publication. While the other publications of the OAH – The </w:t>
      </w:r>
      <w:r w:rsidRPr="003C14A7">
        <w:rPr>
          <w:rFonts w:cstheme="minorHAnsi"/>
          <w:i/>
          <w:sz w:val="24"/>
          <w:szCs w:val="24"/>
        </w:rPr>
        <w:t>Journal of American History</w:t>
      </w:r>
      <w:r w:rsidRPr="003C14A7">
        <w:rPr>
          <w:rFonts w:cstheme="minorHAnsi"/>
          <w:sz w:val="24"/>
          <w:szCs w:val="24"/>
        </w:rPr>
        <w:t xml:space="preserve"> and the </w:t>
      </w:r>
      <w:r w:rsidRPr="003C14A7">
        <w:rPr>
          <w:rFonts w:cstheme="minorHAnsi"/>
          <w:i/>
          <w:sz w:val="24"/>
          <w:szCs w:val="24"/>
        </w:rPr>
        <w:t>OAH Magazine of History</w:t>
      </w:r>
      <w:r w:rsidRPr="003C14A7">
        <w:rPr>
          <w:rFonts w:cstheme="minorHAnsi"/>
          <w:sz w:val="24"/>
          <w:szCs w:val="24"/>
        </w:rPr>
        <w:t xml:space="preserve"> – continue life on the web via digitization, years of the </w:t>
      </w:r>
      <w:r w:rsidRPr="003C14A7">
        <w:rPr>
          <w:rFonts w:cstheme="minorHAnsi"/>
          <w:i/>
          <w:sz w:val="24"/>
          <w:szCs w:val="24"/>
        </w:rPr>
        <w:t>OAH Newsletter</w:t>
      </w:r>
      <w:r w:rsidRPr="003C14A7">
        <w:rPr>
          <w:rFonts w:cstheme="minorHAnsi"/>
          <w:sz w:val="24"/>
          <w:szCs w:val="24"/>
        </w:rPr>
        <w:t xml:space="preserve"> before desktop publishing exist solely in bound volumes in the OAH office, and even the digital issues are available in perpetuity only to OAH staff.</w:t>
      </w:r>
    </w:p>
    <w:p w14:paraId="0FE8C5AC"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t>Problem</w:t>
      </w:r>
    </w:p>
    <w:p w14:paraId="6FF416A5"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There is no system in place to successfully digitize the backlog of non-digital copies of the </w:t>
      </w:r>
      <w:r w:rsidRPr="003C14A7">
        <w:rPr>
          <w:rFonts w:cstheme="minorHAnsi"/>
          <w:i/>
          <w:sz w:val="24"/>
          <w:szCs w:val="24"/>
        </w:rPr>
        <w:t>OAH Newsletter</w:t>
      </w:r>
      <w:r w:rsidRPr="003C14A7">
        <w:rPr>
          <w:rFonts w:cstheme="minorHAnsi"/>
          <w:sz w:val="24"/>
          <w:szCs w:val="24"/>
        </w:rPr>
        <w:t xml:space="preserve">, nor is there infrastructure to host the currently digital copies online. While the </w:t>
      </w:r>
      <w:r w:rsidRPr="003C14A7">
        <w:rPr>
          <w:rFonts w:cstheme="minorHAnsi"/>
          <w:i/>
          <w:sz w:val="24"/>
          <w:szCs w:val="24"/>
        </w:rPr>
        <w:t>Journal of American History</w:t>
      </w:r>
      <w:r w:rsidRPr="003C14A7">
        <w:rPr>
          <w:rFonts w:cstheme="minorHAnsi"/>
          <w:sz w:val="24"/>
          <w:szCs w:val="24"/>
        </w:rPr>
        <w:t xml:space="preserve"> in digital form is handled by JSTOR and other cooperative agreements and the </w:t>
      </w:r>
      <w:r w:rsidRPr="003C14A7">
        <w:rPr>
          <w:rFonts w:cstheme="minorHAnsi"/>
          <w:i/>
          <w:sz w:val="24"/>
          <w:szCs w:val="24"/>
        </w:rPr>
        <w:t>OAH Magazine of History</w:t>
      </w:r>
      <w:r w:rsidRPr="003C14A7">
        <w:rPr>
          <w:rFonts w:cstheme="minorHAnsi"/>
          <w:sz w:val="24"/>
          <w:szCs w:val="24"/>
        </w:rPr>
        <w:t xml:space="preserve"> is meant for a wider audience and also as a tool to attract teachers to the organization, the </w:t>
      </w:r>
      <w:r w:rsidRPr="003C14A7">
        <w:rPr>
          <w:rFonts w:cstheme="minorHAnsi"/>
          <w:i/>
          <w:sz w:val="24"/>
          <w:szCs w:val="24"/>
        </w:rPr>
        <w:t>OAH Newsletter</w:t>
      </w:r>
      <w:r w:rsidRPr="003C14A7">
        <w:rPr>
          <w:rFonts w:cstheme="minorHAnsi"/>
          <w:sz w:val="24"/>
          <w:szCs w:val="24"/>
        </w:rPr>
        <w:t xml:space="preserve"> has less immediate value in digital form -- not only for marketing efforts but also for internal use, as paper copies exist in the OAH office. Without a system to preserve the </w:t>
      </w:r>
      <w:r w:rsidRPr="003C14A7">
        <w:rPr>
          <w:rFonts w:cstheme="minorHAnsi"/>
          <w:i/>
          <w:sz w:val="24"/>
          <w:szCs w:val="24"/>
        </w:rPr>
        <w:t>OAH Newsletter</w:t>
      </w:r>
      <w:r w:rsidRPr="003C14A7">
        <w:rPr>
          <w:rFonts w:cstheme="minorHAnsi"/>
          <w:sz w:val="24"/>
          <w:szCs w:val="24"/>
        </w:rPr>
        <w:t xml:space="preserve"> there is a threat that the remaining copies and digital files will not survive.</w:t>
      </w:r>
    </w:p>
    <w:p w14:paraId="0215BCDE"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t>Scope</w:t>
      </w:r>
    </w:p>
    <w:p w14:paraId="16FB4D1E"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The problem has many potentially severe consequences. First, an organization devoted to history should be interested in preserving its own. The </w:t>
      </w:r>
      <w:r w:rsidRPr="003C14A7">
        <w:rPr>
          <w:rFonts w:cstheme="minorHAnsi"/>
          <w:i/>
          <w:sz w:val="24"/>
          <w:szCs w:val="24"/>
        </w:rPr>
        <w:t>OAH Newsletter</w:t>
      </w:r>
      <w:r w:rsidRPr="003C14A7">
        <w:rPr>
          <w:rFonts w:cstheme="minorHAnsi"/>
          <w:sz w:val="24"/>
          <w:szCs w:val="24"/>
        </w:rPr>
        <w:t xml:space="preserve"> exists as a log of institutional history, and a meta-history for the profession itself. If the paper-only copies are not preserved, they are subject to being lost indefinitely. If backups of the digital files are not made they, too, will suffer the same fate. At the moment there is not great demand for back issues of the </w:t>
      </w:r>
      <w:r w:rsidRPr="003C14A7">
        <w:rPr>
          <w:rFonts w:cstheme="minorHAnsi"/>
          <w:i/>
          <w:sz w:val="24"/>
          <w:szCs w:val="24"/>
        </w:rPr>
        <w:t>OAH Newsletter</w:t>
      </w:r>
      <w:r w:rsidRPr="003C14A7">
        <w:rPr>
          <w:rFonts w:cstheme="minorHAnsi"/>
          <w:sz w:val="24"/>
          <w:szCs w:val="24"/>
        </w:rPr>
        <w:t>, largely due to the fact that much of the material is not indexed in many smaller libraries or in databases. When there is demand, and it is for older, non-digitized material, a staff member must scan or copy individual articles and email or mail them to the members in need. There is arguably enough important professional history that, if made available, would serve researchers well, and would also eliminate the need for staff to break their workflow and make one-off copies of material that is worthy of preservation and being accessible to the world via the web. As of now, none of the material is available online.</w:t>
      </w:r>
    </w:p>
    <w:p w14:paraId="15AA704B" w14:textId="77777777" w:rsidR="008172F9" w:rsidRDefault="008172F9" w:rsidP="00DE4F12">
      <w:pPr>
        <w:spacing w:line="240" w:lineRule="auto"/>
        <w:jc w:val="center"/>
        <w:rPr>
          <w:rFonts w:cstheme="minorHAnsi"/>
          <w:b/>
          <w:sz w:val="24"/>
          <w:szCs w:val="24"/>
        </w:rPr>
      </w:pPr>
    </w:p>
    <w:p w14:paraId="46A29BED" w14:textId="77777777" w:rsidR="008172F9" w:rsidRDefault="008172F9" w:rsidP="00DE4F12">
      <w:pPr>
        <w:spacing w:line="240" w:lineRule="auto"/>
        <w:jc w:val="center"/>
        <w:rPr>
          <w:rFonts w:cstheme="minorHAnsi"/>
          <w:b/>
          <w:sz w:val="24"/>
          <w:szCs w:val="24"/>
        </w:rPr>
      </w:pPr>
    </w:p>
    <w:p w14:paraId="41CA41C8" w14:textId="77777777" w:rsidR="00DE4F12" w:rsidRPr="003C14A7" w:rsidRDefault="00DE4F12" w:rsidP="00DE4F12">
      <w:pPr>
        <w:spacing w:line="240" w:lineRule="auto"/>
        <w:jc w:val="center"/>
        <w:rPr>
          <w:rFonts w:cstheme="minorHAnsi"/>
          <w:b/>
          <w:sz w:val="24"/>
          <w:szCs w:val="24"/>
        </w:rPr>
      </w:pPr>
      <w:r w:rsidRPr="003C14A7">
        <w:rPr>
          <w:rFonts w:cstheme="minorHAnsi"/>
          <w:b/>
          <w:sz w:val="24"/>
          <w:szCs w:val="24"/>
        </w:rPr>
        <w:lastRenderedPageBreak/>
        <w:t>Goals/Objectives</w:t>
      </w:r>
    </w:p>
    <w:p w14:paraId="074A63E3" w14:textId="77777777" w:rsidR="00DE4F12" w:rsidRPr="003C14A7" w:rsidRDefault="00DE4F12" w:rsidP="00DE4F12">
      <w:pPr>
        <w:spacing w:line="240" w:lineRule="auto"/>
        <w:ind w:firstLine="720"/>
        <w:rPr>
          <w:rFonts w:cstheme="minorHAnsi"/>
          <w:sz w:val="24"/>
          <w:szCs w:val="24"/>
        </w:rPr>
      </w:pPr>
      <w:r w:rsidRPr="003C14A7">
        <w:rPr>
          <w:rFonts w:cstheme="minorHAnsi"/>
          <w:sz w:val="24"/>
          <w:szCs w:val="24"/>
        </w:rPr>
        <w:t xml:space="preserve">The problem will be solved successfully when every issue of the </w:t>
      </w:r>
      <w:r w:rsidRPr="003C14A7">
        <w:rPr>
          <w:rFonts w:cstheme="minorHAnsi"/>
          <w:i/>
          <w:sz w:val="24"/>
          <w:szCs w:val="24"/>
        </w:rPr>
        <w:t>OAH Newsletter</w:t>
      </w:r>
      <w:r w:rsidRPr="003C14A7">
        <w:rPr>
          <w:rFonts w:cstheme="minorHAnsi"/>
          <w:sz w:val="24"/>
          <w:szCs w:val="24"/>
        </w:rPr>
        <w:t xml:space="preserve"> is digitized, preserved, and indexed in such a way that, when time, money, or demand allows, OAH staff can effectively open access to the contents of the publication to the public. A digitization plan, proper equipment and facilities, hours to perform the digitization and indexing, and the willingness of staff to cooperate on a long-term preservation goal are all criteria for a successful elimination of the current problem.</w:t>
      </w:r>
    </w:p>
    <w:p w14:paraId="7C3511A6" w14:textId="77777777" w:rsidR="00DE4F12" w:rsidRPr="003C14A7" w:rsidRDefault="00DE4F12" w:rsidP="00043196">
      <w:pPr>
        <w:spacing w:line="240" w:lineRule="auto"/>
        <w:jc w:val="center"/>
        <w:rPr>
          <w:rFonts w:cstheme="minorHAnsi"/>
          <w:b/>
          <w:sz w:val="24"/>
          <w:szCs w:val="24"/>
        </w:rPr>
      </w:pPr>
      <w:r w:rsidRPr="003C14A7">
        <w:rPr>
          <w:rFonts w:cstheme="minorHAnsi"/>
          <w:b/>
          <w:sz w:val="24"/>
          <w:szCs w:val="24"/>
        </w:rPr>
        <w:t>Recommendations</w:t>
      </w:r>
    </w:p>
    <w:p w14:paraId="1AF30831" w14:textId="77777777" w:rsidR="00DE4F12" w:rsidRPr="003C14A7" w:rsidRDefault="00DE4F12" w:rsidP="00DE4F12">
      <w:pPr>
        <w:spacing w:line="240" w:lineRule="auto"/>
        <w:rPr>
          <w:rFonts w:cstheme="minorHAnsi"/>
          <w:sz w:val="24"/>
          <w:szCs w:val="24"/>
        </w:rPr>
      </w:pPr>
      <w:r w:rsidRPr="003C14A7">
        <w:rPr>
          <w:rFonts w:cstheme="minorHAnsi"/>
          <w:sz w:val="24"/>
          <w:szCs w:val="24"/>
        </w:rPr>
        <w:tab/>
        <w:t xml:space="preserve">It is recommended that the Organization of American Historians select one of the two following options to successfully digitize, make accessible, and help insure the long-term preservation of the </w:t>
      </w:r>
      <w:r w:rsidRPr="003C14A7">
        <w:rPr>
          <w:rFonts w:cstheme="minorHAnsi"/>
          <w:i/>
          <w:sz w:val="24"/>
          <w:szCs w:val="24"/>
        </w:rPr>
        <w:t>OAH Newsletter</w:t>
      </w:r>
      <w:r w:rsidRPr="003C14A7">
        <w:rPr>
          <w:rFonts w:cstheme="minorHAnsi"/>
          <w:sz w:val="24"/>
          <w:szCs w:val="24"/>
        </w:rPr>
        <w:t>:</w:t>
      </w:r>
    </w:p>
    <w:p w14:paraId="788DEF14" w14:textId="77777777" w:rsidR="00DE4F12" w:rsidRPr="003C14A7" w:rsidRDefault="00DE4F12" w:rsidP="00DE4F12">
      <w:pPr>
        <w:spacing w:line="240" w:lineRule="auto"/>
        <w:rPr>
          <w:rFonts w:cstheme="minorHAnsi"/>
          <w:sz w:val="24"/>
          <w:szCs w:val="24"/>
        </w:rPr>
      </w:pPr>
      <w:r w:rsidRPr="003C14A7">
        <w:rPr>
          <w:rFonts w:cstheme="minorHAnsi"/>
          <w:b/>
          <w:sz w:val="24"/>
          <w:szCs w:val="24"/>
        </w:rPr>
        <w:t>Option 1:</w:t>
      </w:r>
      <w:r w:rsidRPr="003C14A7">
        <w:rPr>
          <w:rFonts w:cstheme="minorHAnsi"/>
          <w:sz w:val="24"/>
          <w:szCs w:val="24"/>
        </w:rPr>
        <w:t xml:space="preserve"> </w:t>
      </w:r>
      <w:r w:rsidRPr="003C14A7">
        <w:rPr>
          <w:rFonts w:cstheme="minorHAnsi"/>
          <w:b/>
          <w:sz w:val="24"/>
          <w:szCs w:val="24"/>
        </w:rPr>
        <w:t xml:space="preserve"> </w:t>
      </w:r>
      <w:r w:rsidRPr="003C14A7">
        <w:rPr>
          <w:rFonts w:cstheme="minorHAnsi"/>
          <w:sz w:val="24"/>
          <w:szCs w:val="24"/>
        </w:rPr>
        <w:t xml:space="preserve">Partner with the Indiana University Digital Library Program, the Indiana University School of Library and Information Science (SLIS), and IU </w:t>
      </w:r>
      <w:proofErr w:type="spellStart"/>
      <w:r w:rsidRPr="003C14A7">
        <w:rPr>
          <w:rFonts w:cstheme="minorHAnsi"/>
          <w:sz w:val="24"/>
          <w:szCs w:val="24"/>
        </w:rPr>
        <w:t>ScholarWorks</w:t>
      </w:r>
      <w:proofErr w:type="spellEnd"/>
      <w:r w:rsidRPr="003C14A7">
        <w:rPr>
          <w:rFonts w:cstheme="minorHAnsi"/>
          <w:sz w:val="24"/>
          <w:szCs w:val="24"/>
        </w:rPr>
        <w:t xml:space="preserve"> to digitize the entire run of the </w:t>
      </w:r>
      <w:r w:rsidRPr="003C14A7">
        <w:rPr>
          <w:rFonts w:cstheme="minorHAnsi"/>
          <w:i/>
          <w:sz w:val="24"/>
          <w:szCs w:val="24"/>
        </w:rPr>
        <w:t>Newsletter</w:t>
      </w:r>
      <w:r w:rsidRPr="003C14A7">
        <w:rPr>
          <w:rFonts w:cstheme="minorHAnsi"/>
          <w:sz w:val="24"/>
          <w:szCs w:val="24"/>
        </w:rPr>
        <w:t xml:space="preserve"> and then place it in the IU </w:t>
      </w:r>
      <w:proofErr w:type="spellStart"/>
      <w:r w:rsidRPr="003C14A7">
        <w:rPr>
          <w:rFonts w:cstheme="minorHAnsi"/>
          <w:sz w:val="24"/>
          <w:szCs w:val="24"/>
        </w:rPr>
        <w:t>ScholarWorks</w:t>
      </w:r>
      <w:proofErr w:type="spellEnd"/>
      <w:r w:rsidRPr="003C14A7">
        <w:rPr>
          <w:rFonts w:cstheme="minorHAnsi"/>
          <w:sz w:val="24"/>
          <w:szCs w:val="24"/>
        </w:rPr>
        <w:t xml:space="preserve"> public, online, scholarly repository.</w:t>
      </w:r>
    </w:p>
    <w:p w14:paraId="7819C3B4" w14:textId="77777777" w:rsidR="00DE4F12" w:rsidRPr="003C14A7" w:rsidRDefault="00DE4F12" w:rsidP="00DE4F12">
      <w:pPr>
        <w:spacing w:line="240" w:lineRule="auto"/>
        <w:rPr>
          <w:rFonts w:cstheme="minorHAnsi"/>
          <w:sz w:val="24"/>
          <w:szCs w:val="24"/>
        </w:rPr>
      </w:pPr>
      <w:r w:rsidRPr="003C14A7">
        <w:rPr>
          <w:rFonts w:cstheme="minorHAnsi"/>
          <w:b/>
          <w:sz w:val="24"/>
          <w:szCs w:val="24"/>
        </w:rPr>
        <w:t xml:space="preserve">Option 2: </w:t>
      </w:r>
      <w:r w:rsidRPr="003C14A7">
        <w:rPr>
          <w:rFonts w:cstheme="minorHAnsi"/>
          <w:sz w:val="24"/>
          <w:szCs w:val="24"/>
        </w:rPr>
        <w:t xml:space="preserve">Partner with the IUPUI archives to digitize the entire run of the </w:t>
      </w:r>
      <w:r w:rsidRPr="003C14A7">
        <w:rPr>
          <w:rFonts w:cstheme="minorHAnsi"/>
          <w:i/>
          <w:sz w:val="24"/>
          <w:szCs w:val="24"/>
        </w:rPr>
        <w:t>Newsletter</w:t>
      </w:r>
      <w:r w:rsidRPr="003C14A7">
        <w:rPr>
          <w:rFonts w:cstheme="minorHAnsi"/>
          <w:sz w:val="24"/>
          <w:szCs w:val="24"/>
        </w:rPr>
        <w:t xml:space="preserve"> and then place it in their online, public repository</w:t>
      </w:r>
    </w:p>
    <w:p w14:paraId="0F75D0E5" w14:textId="77777777" w:rsidR="00DE4F12" w:rsidRPr="003C14A7" w:rsidRDefault="00DE4F12" w:rsidP="00DE4F12">
      <w:pPr>
        <w:spacing w:line="240" w:lineRule="auto"/>
        <w:rPr>
          <w:rFonts w:cstheme="minorHAnsi"/>
          <w:sz w:val="24"/>
          <w:szCs w:val="24"/>
        </w:rPr>
      </w:pPr>
      <w:r w:rsidRPr="003C14A7">
        <w:rPr>
          <w:rFonts w:cstheme="minorHAnsi"/>
          <w:sz w:val="24"/>
          <w:szCs w:val="24"/>
        </w:rPr>
        <w:tab/>
        <w:t xml:space="preserve">In </w:t>
      </w:r>
      <w:r w:rsidRPr="003C14A7">
        <w:rPr>
          <w:rFonts w:cstheme="minorHAnsi"/>
          <w:b/>
          <w:sz w:val="24"/>
          <w:szCs w:val="24"/>
        </w:rPr>
        <w:t>option 1</w:t>
      </w:r>
      <w:r w:rsidRPr="003C14A7">
        <w:rPr>
          <w:rFonts w:cstheme="minorHAnsi"/>
          <w:sz w:val="24"/>
          <w:szCs w:val="24"/>
        </w:rPr>
        <w:t xml:space="preserve">, the OAH would work directly with Michelle </w:t>
      </w:r>
      <w:proofErr w:type="spellStart"/>
      <w:r w:rsidRPr="003C14A7">
        <w:rPr>
          <w:rFonts w:cstheme="minorHAnsi"/>
          <w:sz w:val="24"/>
          <w:szCs w:val="24"/>
        </w:rPr>
        <w:t>Dalmau</w:t>
      </w:r>
      <w:proofErr w:type="spellEnd"/>
      <w:r w:rsidRPr="003C14A7">
        <w:rPr>
          <w:rFonts w:cstheme="minorHAnsi"/>
          <w:sz w:val="24"/>
          <w:szCs w:val="24"/>
        </w:rPr>
        <w:t xml:space="preserve"> of the Indiana University Digital Library Program (DLP). Michelle has expressed interest in helping move the project along by offering to set up an internship through SLIS and then manage it in the DLP. The student chosen would earn school credit as well as a project management credit for their resume. The student would scan the entire run of the </w:t>
      </w:r>
      <w:r w:rsidRPr="003C14A7">
        <w:rPr>
          <w:rFonts w:cstheme="minorHAnsi"/>
          <w:i/>
          <w:sz w:val="24"/>
          <w:szCs w:val="24"/>
        </w:rPr>
        <w:t>Newsletter</w:t>
      </w:r>
      <w:r w:rsidRPr="003C14A7">
        <w:rPr>
          <w:rFonts w:cstheme="minorHAnsi"/>
          <w:sz w:val="24"/>
          <w:szCs w:val="24"/>
        </w:rPr>
        <w:t xml:space="preserve"> using paper copies supplied by the OAH office.  Both preservation copies (likely 600-1200 DPI) and access copies (300-600 DPI) would be created and stored in perpetuity by the DLP, and scanning would be complete within one semester. Metadata guidance and supervision would be given by Jennifer </w:t>
      </w:r>
      <w:proofErr w:type="spellStart"/>
      <w:r w:rsidRPr="003C14A7">
        <w:rPr>
          <w:rFonts w:cstheme="minorHAnsi"/>
          <w:sz w:val="24"/>
          <w:szCs w:val="24"/>
        </w:rPr>
        <w:t>Laherty</w:t>
      </w:r>
      <w:proofErr w:type="spellEnd"/>
      <w:r w:rsidRPr="003C14A7">
        <w:rPr>
          <w:rFonts w:cstheme="minorHAnsi"/>
          <w:sz w:val="24"/>
          <w:szCs w:val="24"/>
        </w:rPr>
        <w:t xml:space="preserve"> of IU </w:t>
      </w:r>
      <w:proofErr w:type="spellStart"/>
      <w:r w:rsidRPr="003C14A7">
        <w:rPr>
          <w:rFonts w:cstheme="minorHAnsi"/>
          <w:sz w:val="24"/>
          <w:szCs w:val="24"/>
        </w:rPr>
        <w:t>ScholarWorks</w:t>
      </w:r>
      <w:proofErr w:type="spellEnd"/>
      <w:r w:rsidRPr="003C14A7">
        <w:rPr>
          <w:rFonts w:cstheme="minorHAnsi"/>
          <w:sz w:val="24"/>
          <w:szCs w:val="24"/>
        </w:rPr>
        <w:t xml:space="preserve">. Once the run is digitized and metadata is entered, the student would upload the run to IU </w:t>
      </w:r>
      <w:proofErr w:type="spellStart"/>
      <w:r w:rsidRPr="003C14A7">
        <w:rPr>
          <w:rFonts w:cstheme="minorHAnsi"/>
          <w:sz w:val="24"/>
          <w:szCs w:val="24"/>
        </w:rPr>
        <w:t>ScholarWorks</w:t>
      </w:r>
      <w:proofErr w:type="spellEnd"/>
      <w:r w:rsidRPr="003C14A7">
        <w:rPr>
          <w:rFonts w:cstheme="minorHAnsi"/>
          <w:sz w:val="24"/>
          <w:szCs w:val="24"/>
        </w:rPr>
        <w:t xml:space="preserve">, where the </w:t>
      </w:r>
      <w:r w:rsidRPr="003C14A7">
        <w:rPr>
          <w:rFonts w:cstheme="minorHAnsi"/>
          <w:i/>
          <w:sz w:val="24"/>
          <w:szCs w:val="24"/>
        </w:rPr>
        <w:t xml:space="preserve">OAH Newsletter </w:t>
      </w:r>
      <w:r w:rsidRPr="003C14A7">
        <w:rPr>
          <w:rFonts w:cstheme="minorHAnsi"/>
          <w:sz w:val="24"/>
          <w:szCs w:val="24"/>
        </w:rPr>
        <w:t xml:space="preserve">would sit amidst other, diverse scholarly publications from Indiana University. The </w:t>
      </w:r>
      <w:r w:rsidRPr="003C14A7">
        <w:rPr>
          <w:rFonts w:cstheme="minorHAnsi"/>
          <w:i/>
          <w:sz w:val="24"/>
          <w:szCs w:val="24"/>
        </w:rPr>
        <w:t>Newsletter</w:t>
      </w:r>
      <w:r w:rsidRPr="003C14A7">
        <w:rPr>
          <w:rFonts w:cstheme="minorHAnsi"/>
          <w:sz w:val="24"/>
          <w:szCs w:val="24"/>
        </w:rPr>
        <w:t xml:space="preserve"> would be available to staff and members of the OAH as well as the general public.</w:t>
      </w:r>
    </w:p>
    <w:p w14:paraId="35DBA873" w14:textId="77777777" w:rsidR="00DE4F12" w:rsidRPr="003C14A7" w:rsidRDefault="00DE4F12" w:rsidP="00DE4F12">
      <w:pPr>
        <w:spacing w:line="240" w:lineRule="auto"/>
        <w:rPr>
          <w:rFonts w:cstheme="minorHAnsi"/>
          <w:sz w:val="24"/>
          <w:szCs w:val="24"/>
        </w:rPr>
      </w:pPr>
      <w:r w:rsidRPr="003C14A7">
        <w:rPr>
          <w:rFonts w:cstheme="minorHAnsi"/>
          <w:sz w:val="24"/>
          <w:szCs w:val="24"/>
        </w:rPr>
        <w:tab/>
        <w:t xml:space="preserve">In </w:t>
      </w:r>
      <w:r w:rsidRPr="003C14A7">
        <w:rPr>
          <w:rFonts w:cstheme="minorHAnsi"/>
          <w:b/>
          <w:sz w:val="24"/>
          <w:szCs w:val="24"/>
        </w:rPr>
        <w:t>option 2</w:t>
      </w:r>
      <w:r w:rsidRPr="003C14A7">
        <w:rPr>
          <w:rFonts w:cstheme="minorHAnsi"/>
          <w:sz w:val="24"/>
          <w:szCs w:val="24"/>
        </w:rPr>
        <w:t xml:space="preserve">, the OAH would work directly with Brenda Burk of the IUPUI Archives and the OAH archivist. The physical archives of the OAH already exist at this location, and Brenda is in charge of them. Brenda would also set up an internship through SLIS in Indianapolis and manage it at IUPUI. The student will earn school credit and be able to add the experience to their resume. The student would scan the entire run of the </w:t>
      </w:r>
      <w:r w:rsidRPr="003C14A7">
        <w:rPr>
          <w:rFonts w:cstheme="minorHAnsi"/>
          <w:i/>
          <w:sz w:val="24"/>
          <w:szCs w:val="24"/>
        </w:rPr>
        <w:t>Newsletter</w:t>
      </w:r>
      <w:r w:rsidRPr="003C14A7">
        <w:rPr>
          <w:rFonts w:cstheme="minorHAnsi"/>
          <w:sz w:val="24"/>
          <w:szCs w:val="24"/>
        </w:rPr>
        <w:t xml:space="preserve"> using paper copies supplied by the OAH archive. Access copies (300 DPI) would be created and long-term preservation would be guaranteed by the Ruth Lilly Archives. Scanning will likely take one semester. Brenda would be in charge of metadata supervision and, once the scans are created and the metadata entered, the files would be placed in </w:t>
      </w:r>
      <w:proofErr w:type="spellStart"/>
      <w:r w:rsidRPr="003C14A7">
        <w:rPr>
          <w:rFonts w:cstheme="minorHAnsi"/>
          <w:sz w:val="24"/>
          <w:szCs w:val="24"/>
        </w:rPr>
        <w:t>eReserves</w:t>
      </w:r>
      <w:proofErr w:type="spellEnd"/>
      <w:r w:rsidRPr="003C14A7">
        <w:rPr>
          <w:rFonts w:cstheme="minorHAnsi"/>
          <w:sz w:val="24"/>
          <w:szCs w:val="24"/>
        </w:rPr>
        <w:t xml:space="preserve"> at the IUPUI archives, available to staff and members of the OAH as well as the general public.</w:t>
      </w:r>
    </w:p>
    <w:p w14:paraId="46DA13A7" w14:textId="77777777" w:rsidR="00DE4F12" w:rsidRPr="003C14A7" w:rsidRDefault="00DE4F12" w:rsidP="00043196">
      <w:pPr>
        <w:spacing w:line="240" w:lineRule="auto"/>
        <w:jc w:val="center"/>
        <w:rPr>
          <w:rFonts w:cstheme="minorHAnsi"/>
          <w:sz w:val="24"/>
          <w:szCs w:val="24"/>
        </w:rPr>
      </w:pPr>
      <w:r w:rsidRPr="003C14A7">
        <w:rPr>
          <w:rFonts w:cstheme="minorHAnsi"/>
          <w:b/>
          <w:sz w:val="24"/>
          <w:szCs w:val="24"/>
        </w:rPr>
        <w:lastRenderedPageBreak/>
        <w:t>Costs and Benefits</w:t>
      </w:r>
    </w:p>
    <w:p w14:paraId="3730B945" w14:textId="77777777" w:rsidR="00DE4F12" w:rsidRPr="003C14A7" w:rsidRDefault="00DE4F12" w:rsidP="00DE4F12">
      <w:pPr>
        <w:spacing w:line="240" w:lineRule="auto"/>
        <w:rPr>
          <w:rFonts w:cstheme="minorHAnsi"/>
          <w:sz w:val="24"/>
          <w:szCs w:val="24"/>
        </w:rPr>
      </w:pPr>
      <w:r w:rsidRPr="003C14A7">
        <w:rPr>
          <w:rFonts w:cstheme="minorHAnsi"/>
          <w:sz w:val="24"/>
          <w:szCs w:val="24"/>
        </w:rPr>
        <w:tab/>
        <w:t xml:space="preserve">With both options the OAH spends both very little money and time to achieve the stated goals of both preserving and making accessible the </w:t>
      </w:r>
      <w:r w:rsidRPr="003C14A7">
        <w:rPr>
          <w:rFonts w:cstheme="minorHAnsi"/>
          <w:i/>
          <w:sz w:val="24"/>
          <w:szCs w:val="24"/>
        </w:rPr>
        <w:t>OAH Newsletter</w:t>
      </w:r>
      <w:r w:rsidRPr="003C14A7">
        <w:rPr>
          <w:rFonts w:cstheme="minorHAnsi"/>
          <w:sz w:val="24"/>
          <w:szCs w:val="24"/>
        </w:rPr>
        <w:t xml:space="preserve">. The up-front costs are mostly that of the staff time of Michael </w:t>
      </w:r>
      <w:proofErr w:type="spellStart"/>
      <w:r w:rsidRPr="003C14A7">
        <w:rPr>
          <w:rFonts w:cstheme="minorHAnsi"/>
          <w:sz w:val="24"/>
          <w:szCs w:val="24"/>
        </w:rPr>
        <w:t>Regoli</w:t>
      </w:r>
      <w:proofErr w:type="spellEnd"/>
      <w:r w:rsidRPr="003C14A7">
        <w:rPr>
          <w:rFonts w:cstheme="minorHAnsi"/>
          <w:sz w:val="24"/>
          <w:szCs w:val="24"/>
        </w:rPr>
        <w:t>, who would be the contact for this project. An initial meeting with the DLP/</w:t>
      </w:r>
      <w:proofErr w:type="spellStart"/>
      <w:r w:rsidRPr="003C14A7">
        <w:rPr>
          <w:rFonts w:cstheme="minorHAnsi"/>
          <w:sz w:val="24"/>
          <w:szCs w:val="24"/>
        </w:rPr>
        <w:t>ScholarWorks</w:t>
      </w:r>
      <w:proofErr w:type="spellEnd"/>
      <w:r w:rsidRPr="003C14A7">
        <w:rPr>
          <w:rFonts w:cstheme="minorHAnsi"/>
          <w:sz w:val="24"/>
          <w:szCs w:val="24"/>
        </w:rPr>
        <w:t xml:space="preserve">/IUPUI archives would lead to an intern being selected, and from that point either the DLP or IUPUI would be in charge of keeping the project in order. The staff time and money required by the OAH extremely low, and is negligible compared to the benefits produced by the options: Access to the </w:t>
      </w:r>
      <w:r w:rsidRPr="003C14A7">
        <w:rPr>
          <w:rFonts w:cstheme="minorHAnsi"/>
          <w:i/>
          <w:sz w:val="24"/>
          <w:szCs w:val="24"/>
        </w:rPr>
        <w:t>OAH Newsletter</w:t>
      </w:r>
      <w:r w:rsidRPr="003C14A7">
        <w:rPr>
          <w:rFonts w:cstheme="minorHAnsi"/>
          <w:sz w:val="24"/>
          <w:szCs w:val="24"/>
        </w:rPr>
        <w:t xml:space="preserve"> Is provided for staff, members, and the general public; preservation in both the physical and digital realm is guaranteed; the job will be completed quickly; the job will be of high quality; the project offers the OAH the chance to collaborate with scholarly entities (DLP and IUPUI archives) interested in the content the OAH has to provide. </w:t>
      </w:r>
    </w:p>
    <w:p w14:paraId="63407078" w14:textId="77777777" w:rsidR="00DE4F12" w:rsidRPr="003C14A7" w:rsidRDefault="00DE4F12" w:rsidP="00DE4F12">
      <w:pPr>
        <w:spacing w:line="240" w:lineRule="auto"/>
        <w:rPr>
          <w:rFonts w:cstheme="minorHAnsi"/>
          <w:sz w:val="24"/>
          <w:szCs w:val="24"/>
        </w:rPr>
      </w:pPr>
    </w:p>
    <w:p w14:paraId="77EF08D7" w14:textId="77777777" w:rsidR="00F502AC" w:rsidRPr="003C14A7" w:rsidRDefault="00F502AC" w:rsidP="00AF158D">
      <w:pPr>
        <w:spacing w:after="0" w:line="240" w:lineRule="auto"/>
        <w:rPr>
          <w:rFonts w:eastAsia="Times New Roman" w:cstheme="minorHAnsi"/>
          <w:sz w:val="24"/>
          <w:szCs w:val="24"/>
        </w:rPr>
      </w:pPr>
    </w:p>
    <w:p w14:paraId="28332448" w14:textId="77777777" w:rsidR="00F502AC" w:rsidRPr="003C14A7" w:rsidRDefault="00F502AC" w:rsidP="00AF158D">
      <w:pPr>
        <w:spacing w:after="0" w:line="240" w:lineRule="auto"/>
        <w:rPr>
          <w:rFonts w:eastAsia="Times New Roman" w:cstheme="minorHAnsi"/>
          <w:sz w:val="24"/>
          <w:szCs w:val="24"/>
        </w:rPr>
      </w:pPr>
    </w:p>
    <w:p w14:paraId="4D03A184" w14:textId="77777777" w:rsidR="00F502AC" w:rsidRPr="003C14A7" w:rsidRDefault="00F502AC" w:rsidP="00AF158D">
      <w:pPr>
        <w:spacing w:after="0" w:line="240" w:lineRule="auto"/>
        <w:rPr>
          <w:rFonts w:eastAsia="Times New Roman" w:cstheme="minorHAnsi"/>
          <w:sz w:val="24"/>
          <w:szCs w:val="24"/>
        </w:rPr>
      </w:pPr>
    </w:p>
    <w:p w14:paraId="1F582A1C" w14:textId="77777777" w:rsidR="00F502AC" w:rsidRPr="003C14A7" w:rsidRDefault="00F502AC" w:rsidP="00AF158D">
      <w:pPr>
        <w:spacing w:after="0" w:line="240" w:lineRule="auto"/>
        <w:rPr>
          <w:rFonts w:eastAsia="Times New Roman" w:cstheme="minorHAnsi"/>
          <w:sz w:val="24"/>
          <w:szCs w:val="24"/>
        </w:rPr>
      </w:pPr>
    </w:p>
    <w:p w14:paraId="14542FE5" w14:textId="77777777" w:rsidR="00F502AC" w:rsidRPr="003C14A7" w:rsidRDefault="00F502AC" w:rsidP="00AF158D">
      <w:pPr>
        <w:spacing w:after="0" w:line="240" w:lineRule="auto"/>
        <w:rPr>
          <w:rFonts w:eastAsia="Times New Roman" w:cstheme="minorHAnsi"/>
          <w:sz w:val="24"/>
          <w:szCs w:val="24"/>
        </w:rPr>
      </w:pPr>
    </w:p>
    <w:p w14:paraId="7CBE0EBF" w14:textId="77777777" w:rsidR="00F502AC" w:rsidRPr="003C14A7" w:rsidRDefault="00F502AC" w:rsidP="00AF158D">
      <w:pPr>
        <w:spacing w:after="0" w:line="240" w:lineRule="auto"/>
        <w:rPr>
          <w:rFonts w:eastAsia="Times New Roman" w:cstheme="minorHAnsi"/>
          <w:sz w:val="24"/>
          <w:szCs w:val="24"/>
        </w:rPr>
      </w:pPr>
    </w:p>
    <w:p w14:paraId="2248BC2F" w14:textId="77777777" w:rsidR="00F502AC" w:rsidRPr="003C14A7" w:rsidRDefault="00F502AC" w:rsidP="00AF158D">
      <w:pPr>
        <w:spacing w:after="0" w:line="240" w:lineRule="auto"/>
        <w:rPr>
          <w:rFonts w:eastAsia="Times New Roman" w:cstheme="minorHAnsi"/>
          <w:sz w:val="24"/>
          <w:szCs w:val="24"/>
        </w:rPr>
      </w:pPr>
    </w:p>
    <w:p w14:paraId="5B682838" w14:textId="77777777" w:rsidR="00F502AC" w:rsidRPr="003C14A7" w:rsidRDefault="00F502AC" w:rsidP="00AF158D">
      <w:pPr>
        <w:spacing w:after="0" w:line="240" w:lineRule="auto"/>
        <w:rPr>
          <w:rFonts w:eastAsia="Times New Roman" w:cstheme="minorHAnsi"/>
          <w:sz w:val="24"/>
          <w:szCs w:val="24"/>
        </w:rPr>
      </w:pPr>
    </w:p>
    <w:p w14:paraId="45DBE1AE" w14:textId="77777777" w:rsidR="00F502AC" w:rsidRPr="003C14A7" w:rsidRDefault="00F502AC" w:rsidP="00AF158D">
      <w:pPr>
        <w:spacing w:after="0" w:line="240" w:lineRule="auto"/>
        <w:rPr>
          <w:rFonts w:eastAsia="Times New Roman" w:cstheme="minorHAnsi"/>
          <w:sz w:val="24"/>
          <w:szCs w:val="24"/>
        </w:rPr>
      </w:pPr>
    </w:p>
    <w:p w14:paraId="1F6DBB49" w14:textId="77777777" w:rsidR="00F502AC" w:rsidRPr="003C14A7" w:rsidRDefault="00F502AC" w:rsidP="00AF158D">
      <w:pPr>
        <w:spacing w:after="0" w:line="240" w:lineRule="auto"/>
        <w:rPr>
          <w:rFonts w:eastAsia="Times New Roman" w:cstheme="minorHAnsi"/>
          <w:sz w:val="24"/>
          <w:szCs w:val="24"/>
        </w:rPr>
      </w:pPr>
    </w:p>
    <w:p w14:paraId="4FB6A8A6" w14:textId="77777777" w:rsidR="00F502AC" w:rsidRPr="003C14A7" w:rsidRDefault="00F502AC" w:rsidP="00AF158D">
      <w:pPr>
        <w:spacing w:after="0" w:line="240" w:lineRule="auto"/>
        <w:rPr>
          <w:rFonts w:eastAsia="Times New Roman" w:cstheme="minorHAnsi"/>
          <w:sz w:val="24"/>
          <w:szCs w:val="24"/>
        </w:rPr>
      </w:pPr>
    </w:p>
    <w:p w14:paraId="2D70CCEF" w14:textId="77777777" w:rsidR="00F502AC" w:rsidRPr="003C14A7" w:rsidRDefault="00F502AC" w:rsidP="00AF158D">
      <w:pPr>
        <w:spacing w:after="0" w:line="240" w:lineRule="auto"/>
        <w:rPr>
          <w:rFonts w:eastAsia="Times New Roman" w:cstheme="minorHAnsi"/>
          <w:sz w:val="24"/>
          <w:szCs w:val="24"/>
        </w:rPr>
      </w:pPr>
    </w:p>
    <w:p w14:paraId="5B72C47D" w14:textId="77777777" w:rsidR="00F502AC" w:rsidRPr="003C14A7" w:rsidRDefault="00F502AC" w:rsidP="00AF158D">
      <w:pPr>
        <w:spacing w:after="0" w:line="240" w:lineRule="auto"/>
        <w:rPr>
          <w:rFonts w:eastAsia="Times New Roman" w:cstheme="minorHAnsi"/>
          <w:sz w:val="24"/>
          <w:szCs w:val="24"/>
        </w:rPr>
      </w:pPr>
    </w:p>
    <w:p w14:paraId="5CE8DD2E" w14:textId="77777777" w:rsidR="00F502AC" w:rsidRPr="003C14A7" w:rsidRDefault="00F502AC" w:rsidP="00AF158D">
      <w:pPr>
        <w:spacing w:after="0" w:line="240" w:lineRule="auto"/>
        <w:rPr>
          <w:rFonts w:eastAsia="Times New Roman" w:cstheme="minorHAnsi"/>
          <w:sz w:val="24"/>
          <w:szCs w:val="24"/>
        </w:rPr>
      </w:pPr>
    </w:p>
    <w:p w14:paraId="6C7A0B85" w14:textId="77777777" w:rsidR="00F502AC" w:rsidRPr="003C14A7" w:rsidRDefault="00F502AC" w:rsidP="00AF158D">
      <w:pPr>
        <w:spacing w:after="0" w:line="240" w:lineRule="auto"/>
        <w:rPr>
          <w:rFonts w:eastAsia="Times New Roman" w:cstheme="minorHAnsi"/>
          <w:sz w:val="24"/>
          <w:szCs w:val="24"/>
        </w:rPr>
      </w:pPr>
    </w:p>
    <w:p w14:paraId="2118D70B" w14:textId="77777777" w:rsidR="00F502AC" w:rsidRPr="003C14A7" w:rsidRDefault="00F502AC" w:rsidP="00AF158D">
      <w:pPr>
        <w:spacing w:after="0" w:line="240" w:lineRule="auto"/>
        <w:rPr>
          <w:rFonts w:eastAsia="Times New Roman" w:cstheme="minorHAnsi"/>
          <w:sz w:val="24"/>
          <w:szCs w:val="24"/>
        </w:rPr>
      </w:pPr>
    </w:p>
    <w:p w14:paraId="50FE7FDC" w14:textId="77777777" w:rsidR="00F502AC" w:rsidRPr="003C14A7" w:rsidRDefault="00F502AC" w:rsidP="00AF158D">
      <w:pPr>
        <w:spacing w:after="0" w:line="240" w:lineRule="auto"/>
        <w:rPr>
          <w:rFonts w:eastAsia="Times New Roman" w:cstheme="minorHAnsi"/>
          <w:sz w:val="24"/>
          <w:szCs w:val="24"/>
        </w:rPr>
      </w:pPr>
    </w:p>
    <w:p w14:paraId="4E7C03F9" w14:textId="77777777" w:rsidR="00F502AC" w:rsidRPr="003C14A7" w:rsidRDefault="00F502AC" w:rsidP="00AF158D">
      <w:pPr>
        <w:spacing w:after="0" w:line="240" w:lineRule="auto"/>
        <w:rPr>
          <w:rFonts w:eastAsia="Times New Roman" w:cstheme="minorHAnsi"/>
          <w:sz w:val="24"/>
          <w:szCs w:val="24"/>
        </w:rPr>
      </w:pPr>
    </w:p>
    <w:p w14:paraId="06B13443" w14:textId="77777777" w:rsidR="00F502AC" w:rsidRPr="003C14A7" w:rsidRDefault="00F502AC" w:rsidP="00AF158D">
      <w:pPr>
        <w:spacing w:after="0" w:line="240" w:lineRule="auto"/>
        <w:rPr>
          <w:rFonts w:eastAsia="Times New Roman" w:cstheme="minorHAnsi"/>
          <w:sz w:val="24"/>
          <w:szCs w:val="24"/>
        </w:rPr>
      </w:pPr>
    </w:p>
    <w:p w14:paraId="572EA8C8" w14:textId="77777777" w:rsidR="00F502AC" w:rsidRPr="003C14A7" w:rsidRDefault="00F502AC" w:rsidP="00AF158D">
      <w:pPr>
        <w:spacing w:after="0" w:line="240" w:lineRule="auto"/>
        <w:rPr>
          <w:rFonts w:eastAsia="Times New Roman" w:cstheme="minorHAnsi"/>
          <w:sz w:val="24"/>
          <w:szCs w:val="24"/>
        </w:rPr>
      </w:pPr>
    </w:p>
    <w:p w14:paraId="340DF492" w14:textId="77777777" w:rsidR="00F502AC" w:rsidRPr="003C14A7" w:rsidRDefault="00F502AC" w:rsidP="00AF158D">
      <w:pPr>
        <w:spacing w:after="0" w:line="240" w:lineRule="auto"/>
        <w:rPr>
          <w:rFonts w:eastAsia="Times New Roman" w:cstheme="minorHAnsi"/>
          <w:sz w:val="24"/>
          <w:szCs w:val="24"/>
        </w:rPr>
      </w:pPr>
    </w:p>
    <w:p w14:paraId="166C5ECE" w14:textId="77777777" w:rsidR="00F502AC" w:rsidRPr="003C14A7" w:rsidRDefault="00F502AC" w:rsidP="00AF158D">
      <w:pPr>
        <w:spacing w:after="0" w:line="240" w:lineRule="auto"/>
        <w:rPr>
          <w:rFonts w:eastAsia="Times New Roman" w:cstheme="minorHAnsi"/>
          <w:sz w:val="24"/>
          <w:szCs w:val="24"/>
        </w:rPr>
      </w:pPr>
    </w:p>
    <w:p w14:paraId="567DCF8A" w14:textId="77777777" w:rsidR="00F502AC" w:rsidRPr="003C14A7" w:rsidRDefault="00F502AC" w:rsidP="00AF158D">
      <w:pPr>
        <w:spacing w:after="0" w:line="240" w:lineRule="auto"/>
        <w:rPr>
          <w:rFonts w:eastAsia="Times New Roman" w:cstheme="minorHAnsi"/>
          <w:sz w:val="24"/>
          <w:szCs w:val="24"/>
        </w:rPr>
      </w:pPr>
    </w:p>
    <w:p w14:paraId="338FBEA5" w14:textId="77777777" w:rsidR="00F502AC" w:rsidRPr="003C14A7" w:rsidRDefault="00F502AC" w:rsidP="00AF158D">
      <w:pPr>
        <w:spacing w:after="0" w:line="240" w:lineRule="auto"/>
        <w:rPr>
          <w:rFonts w:eastAsia="Times New Roman" w:cstheme="minorHAnsi"/>
          <w:sz w:val="24"/>
          <w:szCs w:val="24"/>
        </w:rPr>
      </w:pPr>
    </w:p>
    <w:p w14:paraId="2C918DCB" w14:textId="77777777" w:rsidR="00F502AC" w:rsidRPr="003C14A7" w:rsidRDefault="00F502AC" w:rsidP="00AF158D">
      <w:pPr>
        <w:spacing w:after="0" w:line="240" w:lineRule="auto"/>
        <w:rPr>
          <w:rFonts w:eastAsia="Times New Roman" w:cstheme="minorHAnsi"/>
          <w:sz w:val="24"/>
          <w:szCs w:val="24"/>
        </w:rPr>
      </w:pPr>
    </w:p>
    <w:p w14:paraId="66F97405" w14:textId="77777777" w:rsidR="00F502AC" w:rsidRPr="003C14A7" w:rsidRDefault="00F502AC" w:rsidP="00AF158D">
      <w:pPr>
        <w:spacing w:after="0" w:line="240" w:lineRule="auto"/>
        <w:rPr>
          <w:rFonts w:eastAsia="Times New Roman" w:cstheme="minorHAnsi"/>
          <w:sz w:val="24"/>
          <w:szCs w:val="24"/>
        </w:rPr>
      </w:pPr>
    </w:p>
    <w:p w14:paraId="0AE4C467" w14:textId="77777777" w:rsidR="00F502AC" w:rsidRPr="003C14A7" w:rsidRDefault="00F502AC" w:rsidP="00AF158D">
      <w:pPr>
        <w:spacing w:after="0" w:line="240" w:lineRule="auto"/>
        <w:rPr>
          <w:rFonts w:eastAsia="Times New Roman" w:cstheme="minorHAnsi"/>
          <w:sz w:val="24"/>
          <w:szCs w:val="24"/>
        </w:rPr>
      </w:pPr>
    </w:p>
    <w:p w14:paraId="054F5C11" w14:textId="77777777" w:rsidR="00F502AC" w:rsidRPr="003C14A7" w:rsidRDefault="00F502AC" w:rsidP="00AF158D">
      <w:pPr>
        <w:spacing w:after="0" w:line="240" w:lineRule="auto"/>
        <w:rPr>
          <w:rFonts w:eastAsia="Times New Roman" w:cstheme="minorHAnsi"/>
          <w:sz w:val="24"/>
          <w:szCs w:val="24"/>
        </w:rPr>
      </w:pPr>
    </w:p>
    <w:p w14:paraId="508BB7F0" w14:textId="77777777" w:rsidR="00F502AC" w:rsidRPr="003C14A7" w:rsidRDefault="00F502AC" w:rsidP="00AF158D">
      <w:pPr>
        <w:spacing w:after="0" w:line="240" w:lineRule="auto"/>
        <w:rPr>
          <w:rFonts w:eastAsia="Times New Roman" w:cstheme="minorHAnsi"/>
          <w:sz w:val="24"/>
          <w:szCs w:val="24"/>
        </w:rPr>
      </w:pPr>
    </w:p>
    <w:p w14:paraId="1B1C6222" w14:textId="77777777" w:rsidR="00F502AC" w:rsidRPr="003C14A7" w:rsidRDefault="00F502AC" w:rsidP="00AF158D">
      <w:pPr>
        <w:spacing w:after="0" w:line="240" w:lineRule="auto"/>
        <w:rPr>
          <w:rFonts w:eastAsia="Times New Roman" w:cstheme="minorHAnsi"/>
          <w:sz w:val="24"/>
          <w:szCs w:val="24"/>
        </w:rPr>
      </w:pPr>
    </w:p>
    <w:p w14:paraId="27A1C25D" w14:textId="65DFCF3B" w:rsidR="00AF158D" w:rsidRPr="003C14A7" w:rsidRDefault="00AF158D" w:rsidP="00043196">
      <w:pPr>
        <w:spacing w:after="0" w:line="240" w:lineRule="auto"/>
        <w:jc w:val="center"/>
        <w:rPr>
          <w:rFonts w:eastAsia="Times New Roman" w:cstheme="minorHAnsi"/>
          <w:sz w:val="24"/>
          <w:szCs w:val="24"/>
        </w:rPr>
      </w:pPr>
      <w:proofErr w:type="gramStart"/>
      <w:r w:rsidRPr="003C14A7">
        <w:rPr>
          <w:rFonts w:eastAsia="Times New Roman" w:cstheme="minorHAnsi"/>
          <w:sz w:val="24"/>
          <w:szCs w:val="24"/>
        </w:rPr>
        <w:t>DESCRIPTION OF CURRENT SYSTEM.</w:t>
      </w:r>
      <w:proofErr w:type="gramEnd"/>
    </w:p>
    <w:p w14:paraId="326A8B68" w14:textId="26745FB9" w:rsidR="00C4647F" w:rsidRPr="003C14A7" w:rsidRDefault="00C4647F" w:rsidP="00043196">
      <w:pPr>
        <w:spacing w:before="100" w:beforeAutospacing="1" w:after="100" w:afterAutospacing="1" w:line="240" w:lineRule="auto"/>
        <w:rPr>
          <w:rFonts w:eastAsia="Times New Roman" w:cstheme="minorHAnsi"/>
          <w:sz w:val="24"/>
          <w:szCs w:val="24"/>
        </w:rPr>
      </w:pPr>
      <w:r w:rsidRPr="003C14A7">
        <w:rPr>
          <w:rFonts w:eastAsia="Times New Roman" w:cstheme="minorHAnsi"/>
          <w:sz w:val="24"/>
          <w:szCs w:val="24"/>
        </w:rPr>
        <w:t xml:space="preserve">Although the </w:t>
      </w:r>
      <w:r w:rsidRPr="003C14A7">
        <w:rPr>
          <w:rFonts w:eastAsia="Times New Roman" w:cstheme="minorHAnsi"/>
          <w:i/>
          <w:sz w:val="24"/>
          <w:szCs w:val="24"/>
        </w:rPr>
        <w:t>OAH Newsletter</w:t>
      </w:r>
      <w:r w:rsidRPr="003C14A7">
        <w:rPr>
          <w:rFonts w:eastAsia="Times New Roman" w:cstheme="minorHAnsi"/>
          <w:sz w:val="24"/>
          <w:szCs w:val="24"/>
        </w:rPr>
        <w:t xml:space="preserve"> is no longer in print, </w:t>
      </w:r>
      <w:r w:rsidR="003C1461" w:rsidRPr="003C14A7">
        <w:rPr>
          <w:rFonts w:eastAsia="Times New Roman" w:cstheme="minorHAnsi"/>
          <w:sz w:val="24"/>
          <w:szCs w:val="24"/>
        </w:rPr>
        <w:t>back issues</w:t>
      </w:r>
      <w:r w:rsidRPr="003C14A7">
        <w:rPr>
          <w:rFonts w:eastAsia="Times New Roman" w:cstheme="minorHAnsi"/>
          <w:sz w:val="24"/>
          <w:szCs w:val="24"/>
        </w:rPr>
        <w:t xml:space="preserve"> contain information about the organization and the field of American history that OAH members, OAH staff, and the gen</w:t>
      </w:r>
      <w:r w:rsidR="003C1461" w:rsidRPr="003C14A7">
        <w:rPr>
          <w:rFonts w:eastAsia="Times New Roman" w:cstheme="minorHAnsi"/>
          <w:sz w:val="24"/>
          <w:szCs w:val="24"/>
        </w:rPr>
        <w:t xml:space="preserve">eral public may want to access.  </w:t>
      </w:r>
      <w:r w:rsidRPr="003C14A7">
        <w:rPr>
          <w:rFonts w:eastAsia="Times New Roman" w:cstheme="minorHAnsi"/>
          <w:sz w:val="24"/>
          <w:szCs w:val="24"/>
        </w:rPr>
        <w:t xml:space="preserve">Currently a request for an issue of or article from a past edition of the </w:t>
      </w:r>
      <w:r w:rsidRPr="003C14A7">
        <w:rPr>
          <w:rFonts w:eastAsia="Times New Roman" w:cstheme="minorHAnsi"/>
          <w:i/>
          <w:sz w:val="24"/>
          <w:szCs w:val="24"/>
        </w:rPr>
        <w:t>OAH Newsletter</w:t>
      </w:r>
      <w:r w:rsidRPr="003C14A7">
        <w:rPr>
          <w:rFonts w:eastAsia="Times New Roman" w:cstheme="minorHAnsi"/>
          <w:sz w:val="24"/>
          <w:szCs w:val="24"/>
        </w:rPr>
        <w:t xml:space="preserve"> will come in the form of an email to one of the OAH staff members or a phone call to the OAH office. Depending upon how the request is received, the requestor may get a different outcome due to the various breakdowns illustrated in the current workflow model (figure X of the appendix). Most of the time a request for an article or issue is routed through Michael </w:t>
      </w:r>
      <w:proofErr w:type="spellStart"/>
      <w:r w:rsidRPr="003C14A7">
        <w:rPr>
          <w:rFonts w:eastAsia="Times New Roman" w:cstheme="minorHAnsi"/>
          <w:sz w:val="24"/>
          <w:szCs w:val="24"/>
        </w:rPr>
        <w:t>Regoli</w:t>
      </w:r>
      <w:proofErr w:type="spellEnd"/>
      <w:r w:rsidRPr="003C14A7">
        <w:rPr>
          <w:rFonts w:eastAsia="Times New Roman" w:cstheme="minorHAnsi"/>
          <w:sz w:val="24"/>
          <w:szCs w:val="24"/>
        </w:rPr>
        <w:t xml:space="preserve">. However, from interviews with OAH staff, it is apparent that not all staff members know how to address a request for an article or issue.  </w:t>
      </w:r>
    </w:p>
    <w:p w14:paraId="1E9B2E0F" w14:textId="77777777" w:rsidR="00C4647F" w:rsidRPr="003C14A7" w:rsidRDefault="00C4647F" w:rsidP="00043196">
      <w:pPr>
        <w:spacing w:before="100" w:beforeAutospacing="1" w:after="100" w:afterAutospacing="1" w:line="240" w:lineRule="auto"/>
        <w:rPr>
          <w:rFonts w:eastAsia="Times New Roman" w:cstheme="minorHAnsi"/>
          <w:sz w:val="24"/>
          <w:szCs w:val="24"/>
        </w:rPr>
      </w:pPr>
      <w:r w:rsidRPr="003C14A7">
        <w:rPr>
          <w:rFonts w:eastAsia="Times New Roman" w:cstheme="minorHAnsi"/>
          <w:sz w:val="24"/>
          <w:szCs w:val="24"/>
        </w:rPr>
        <w:t xml:space="preserve">There are other staff members in addition to Michael who can, currently, fulfill requests for Newsletter issues or articles as they are received, but it is not part of their job duties and takes away from other primary job functions.  </w:t>
      </w:r>
    </w:p>
    <w:p w14:paraId="14F7FF83" w14:textId="4B099290" w:rsidR="00C4647F" w:rsidRPr="003C14A7" w:rsidRDefault="00C4647F" w:rsidP="00043196">
      <w:pPr>
        <w:spacing w:before="100" w:beforeAutospacing="1" w:after="100" w:afterAutospacing="1" w:line="240" w:lineRule="auto"/>
        <w:rPr>
          <w:rFonts w:eastAsia="Times New Roman" w:cstheme="minorHAnsi"/>
          <w:sz w:val="24"/>
          <w:szCs w:val="24"/>
        </w:rPr>
      </w:pPr>
      <w:r w:rsidRPr="003C14A7">
        <w:rPr>
          <w:rFonts w:eastAsia="Times New Roman" w:cstheme="minorHAnsi"/>
          <w:sz w:val="24"/>
          <w:szCs w:val="24"/>
        </w:rPr>
        <w:t xml:space="preserve">When a staff member who knows how to handle a request receives one, it can be fairly time consuming to locate the physical copy of the requested issue. A set of the complete run (mostly bound) is stored Michael </w:t>
      </w:r>
      <w:proofErr w:type="spellStart"/>
      <w:r w:rsidRPr="003C14A7">
        <w:rPr>
          <w:rFonts w:eastAsia="Times New Roman" w:cstheme="minorHAnsi"/>
          <w:sz w:val="24"/>
          <w:szCs w:val="24"/>
        </w:rPr>
        <w:t>Regoli’s</w:t>
      </w:r>
      <w:proofErr w:type="spellEnd"/>
      <w:r w:rsidRPr="003C14A7">
        <w:rPr>
          <w:rFonts w:eastAsia="Times New Roman" w:cstheme="minorHAnsi"/>
          <w:sz w:val="24"/>
          <w:szCs w:val="24"/>
        </w:rPr>
        <w:t xml:space="preserve"> office closet at the 112 N. Bryan Ave. Other paper copies – mostly of later issues – are unbound, and exist in various locations at both 112 N. Bryan and 111 N. Bryan. An archived set</w:t>
      </w:r>
      <w:r w:rsidR="006C3C65" w:rsidRPr="003C14A7">
        <w:rPr>
          <w:rFonts w:eastAsia="Times New Roman" w:cstheme="minorHAnsi"/>
          <w:sz w:val="24"/>
          <w:szCs w:val="24"/>
        </w:rPr>
        <w:t xml:space="preserve"> of paper copies, </w:t>
      </w:r>
      <w:r w:rsidRPr="003C14A7">
        <w:rPr>
          <w:rFonts w:eastAsia="Times New Roman" w:cstheme="minorHAnsi"/>
          <w:sz w:val="24"/>
          <w:szCs w:val="24"/>
        </w:rPr>
        <w:t>which is</w:t>
      </w:r>
      <w:r w:rsidR="00032B0D" w:rsidRPr="003C14A7">
        <w:rPr>
          <w:rFonts w:eastAsia="Times New Roman" w:cstheme="minorHAnsi"/>
          <w:sz w:val="24"/>
          <w:szCs w:val="24"/>
        </w:rPr>
        <w:t xml:space="preserve"> believed </w:t>
      </w:r>
      <w:r w:rsidRPr="003C14A7">
        <w:rPr>
          <w:rFonts w:eastAsia="Times New Roman" w:cstheme="minorHAnsi"/>
          <w:sz w:val="24"/>
          <w:szCs w:val="24"/>
        </w:rPr>
        <w:t xml:space="preserve">to be </w:t>
      </w:r>
      <w:r w:rsidR="00032B0D" w:rsidRPr="003C14A7">
        <w:rPr>
          <w:rFonts w:eastAsia="Times New Roman" w:cstheme="minorHAnsi"/>
          <w:sz w:val="24"/>
          <w:szCs w:val="24"/>
        </w:rPr>
        <w:t>in</w:t>
      </w:r>
      <w:r w:rsidRPr="003C14A7">
        <w:rPr>
          <w:rFonts w:eastAsia="Times New Roman" w:cstheme="minorHAnsi"/>
          <w:sz w:val="24"/>
          <w:szCs w:val="24"/>
        </w:rPr>
        <w:t>complete</w:t>
      </w:r>
      <w:r w:rsidR="006C3C65" w:rsidRPr="003C14A7">
        <w:rPr>
          <w:rFonts w:eastAsia="Times New Roman" w:cstheme="minorHAnsi"/>
          <w:sz w:val="24"/>
          <w:szCs w:val="24"/>
        </w:rPr>
        <w:t>,</w:t>
      </w:r>
      <w:r w:rsidRPr="003C14A7">
        <w:rPr>
          <w:rFonts w:eastAsia="Times New Roman" w:cstheme="minorHAnsi"/>
          <w:sz w:val="24"/>
          <w:szCs w:val="24"/>
        </w:rPr>
        <w:t xml:space="preserve"> exists at the IUPUI archives</w:t>
      </w:r>
      <w:r w:rsidR="00DD4541" w:rsidRPr="003C14A7">
        <w:rPr>
          <w:rFonts w:eastAsia="Times New Roman" w:cstheme="minorHAnsi"/>
          <w:sz w:val="24"/>
          <w:szCs w:val="24"/>
        </w:rPr>
        <w:t>.</w:t>
      </w:r>
      <w:r w:rsidR="00650B66" w:rsidRPr="003C14A7">
        <w:rPr>
          <w:rFonts w:eastAsia="Times New Roman" w:cstheme="minorHAnsi"/>
          <w:sz w:val="24"/>
          <w:szCs w:val="24"/>
        </w:rPr>
        <w:t xml:space="preserve">  The IUPUI archive has digitized some of the </w:t>
      </w:r>
      <w:r w:rsidR="00650B66" w:rsidRPr="003C14A7">
        <w:rPr>
          <w:rFonts w:eastAsia="Times New Roman" w:cstheme="minorHAnsi"/>
          <w:i/>
          <w:sz w:val="24"/>
          <w:szCs w:val="24"/>
        </w:rPr>
        <w:t>Newsletter</w:t>
      </w:r>
      <w:r w:rsidR="00650B66" w:rsidRPr="003C14A7">
        <w:rPr>
          <w:rFonts w:eastAsia="Times New Roman" w:cstheme="minorHAnsi"/>
          <w:sz w:val="24"/>
          <w:szCs w:val="24"/>
        </w:rPr>
        <w:t>s it possesses but the records stop at 2003 and have incomplete metadata</w:t>
      </w:r>
      <w:r w:rsidR="001E0BD3" w:rsidRPr="003C14A7">
        <w:rPr>
          <w:rFonts w:eastAsia="Times New Roman" w:cstheme="minorHAnsi"/>
          <w:sz w:val="24"/>
          <w:szCs w:val="24"/>
        </w:rPr>
        <w:t xml:space="preserve"> which is unsearchable</w:t>
      </w:r>
      <w:r w:rsidR="00650B66" w:rsidRPr="003C14A7">
        <w:rPr>
          <w:rFonts w:eastAsia="Times New Roman" w:cstheme="minorHAnsi"/>
          <w:sz w:val="24"/>
          <w:szCs w:val="24"/>
        </w:rPr>
        <w:t xml:space="preserve">. </w:t>
      </w:r>
      <w:r w:rsidR="00DD4541" w:rsidRPr="003C14A7">
        <w:rPr>
          <w:rFonts w:eastAsia="Times New Roman" w:cstheme="minorHAnsi"/>
          <w:sz w:val="24"/>
          <w:szCs w:val="24"/>
        </w:rPr>
        <w:t xml:space="preserve">  The </w:t>
      </w:r>
      <w:r w:rsidR="00DD4541" w:rsidRPr="003C14A7">
        <w:rPr>
          <w:rFonts w:eastAsia="Times New Roman" w:cstheme="minorHAnsi"/>
          <w:i/>
          <w:sz w:val="24"/>
          <w:szCs w:val="24"/>
        </w:rPr>
        <w:t xml:space="preserve">Newsletter </w:t>
      </w:r>
      <w:r w:rsidR="00DD4541" w:rsidRPr="003C14A7">
        <w:rPr>
          <w:rFonts w:eastAsia="Times New Roman" w:cstheme="minorHAnsi"/>
          <w:sz w:val="24"/>
          <w:szCs w:val="24"/>
        </w:rPr>
        <w:t>was produced in</w:t>
      </w:r>
      <w:r w:rsidR="00650B66" w:rsidRPr="003C14A7">
        <w:rPr>
          <w:rFonts w:eastAsia="Times New Roman" w:cstheme="minorHAnsi"/>
          <w:sz w:val="24"/>
          <w:szCs w:val="24"/>
        </w:rPr>
        <w:t xml:space="preserve"> a digital format, along with the paper format, from 2003 to 20009.  A</w:t>
      </w:r>
      <w:r w:rsidR="00032B0D" w:rsidRPr="003C14A7">
        <w:rPr>
          <w:rFonts w:eastAsia="Times New Roman" w:cstheme="minorHAnsi"/>
          <w:sz w:val="24"/>
          <w:szCs w:val="24"/>
        </w:rPr>
        <w:t xml:space="preserve"> </w:t>
      </w:r>
      <w:r w:rsidR="00970A12" w:rsidRPr="003C14A7">
        <w:rPr>
          <w:rFonts w:eastAsia="Times New Roman" w:cstheme="minorHAnsi"/>
          <w:sz w:val="24"/>
          <w:szCs w:val="24"/>
        </w:rPr>
        <w:t xml:space="preserve">collection of </w:t>
      </w:r>
      <w:r w:rsidR="00650B66" w:rsidRPr="003C14A7">
        <w:rPr>
          <w:rFonts w:eastAsia="Times New Roman" w:cstheme="minorHAnsi"/>
          <w:sz w:val="24"/>
          <w:szCs w:val="24"/>
        </w:rPr>
        <w:t xml:space="preserve">these </w:t>
      </w:r>
      <w:r w:rsidR="00970A12" w:rsidRPr="003C14A7">
        <w:rPr>
          <w:rFonts w:eastAsia="Times New Roman" w:cstheme="minorHAnsi"/>
          <w:sz w:val="24"/>
          <w:szCs w:val="24"/>
        </w:rPr>
        <w:t xml:space="preserve">PDF versions of the </w:t>
      </w:r>
      <w:r w:rsidR="00970A12" w:rsidRPr="003C14A7">
        <w:rPr>
          <w:rFonts w:eastAsia="Times New Roman" w:cstheme="minorHAnsi"/>
          <w:i/>
          <w:sz w:val="24"/>
          <w:szCs w:val="24"/>
        </w:rPr>
        <w:t xml:space="preserve">Newsletter </w:t>
      </w:r>
      <w:r w:rsidR="00970A12" w:rsidRPr="003C14A7">
        <w:rPr>
          <w:rFonts w:eastAsia="Times New Roman" w:cstheme="minorHAnsi"/>
          <w:sz w:val="24"/>
          <w:szCs w:val="24"/>
        </w:rPr>
        <w:t xml:space="preserve">exist on an OAH server but the existence of these files is only known by a few staff members.  </w:t>
      </w:r>
      <w:r w:rsidRPr="003C14A7">
        <w:rPr>
          <w:rFonts w:eastAsia="Times New Roman" w:cstheme="minorHAnsi"/>
          <w:sz w:val="24"/>
          <w:szCs w:val="24"/>
        </w:rPr>
        <w:t xml:space="preserve">In order to fulfill requests for older issues, a scan or photocopy may require unbinding the book in which it is stored. Low quality scans and copies are possible within the binding, and if extra copies of later issues of the </w:t>
      </w:r>
      <w:r w:rsidRPr="003C14A7">
        <w:rPr>
          <w:rFonts w:eastAsia="Times New Roman" w:cstheme="minorHAnsi"/>
          <w:i/>
          <w:sz w:val="24"/>
          <w:szCs w:val="24"/>
        </w:rPr>
        <w:t>Newsletter</w:t>
      </w:r>
      <w:r w:rsidRPr="003C14A7">
        <w:rPr>
          <w:rFonts w:eastAsia="Times New Roman" w:cstheme="minorHAnsi"/>
          <w:sz w:val="24"/>
          <w:szCs w:val="24"/>
        </w:rPr>
        <w:t xml:space="preserve"> still exist they can be shipped to requestors.  </w:t>
      </w:r>
    </w:p>
    <w:p w14:paraId="108BFFAE" w14:textId="77777777" w:rsidR="00C4647F" w:rsidRPr="003C14A7" w:rsidRDefault="00C4647F" w:rsidP="00043196">
      <w:pPr>
        <w:spacing w:before="100" w:beforeAutospacing="1" w:after="100" w:afterAutospacing="1" w:line="240" w:lineRule="auto"/>
        <w:rPr>
          <w:rFonts w:eastAsia="Times New Roman" w:cstheme="minorHAnsi"/>
          <w:sz w:val="24"/>
          <w:szCs w:val="24"/>
        </w:rPr>
      </w:pPr>
      <w:r w:rsidRPr="003C14A7">
        <w:rPr>
          <w:rFonts w:eastAsia="Times New Roman" w:cstheme="minorHAnsi"/>
          <w:sz w:val="24"/>
          <w:szCs w:val="24"/>
        </w:rPr>
        <w:t xml:space="preserve">The current system, as described above, only refers to the issue of access to the newsletter. While providing access is the primary focus of this project, a secondary concern is that of properly preserving the content of the </w:t>
      </w:r>
      <w:r w:rsidRPr="003C14A7">
        <w:rPr>
          <w:rFonts w:eastAsia="Times New Roman" w:cstheme="minorHAnsi"/>
          <w:i/>
          <w:sz w:val="24"/>
          <w:szCs w:val="24"/>
        </w:rPr>
        <w:t>Newsletter</w:t>
      </w:r>
      <w:r w:rsidRPr="003C14A7">
        <w:rPr>
          <w:rFonts w:eastAsia="Times New Roman" w:cstheme="minorHAnsi"/>
          <w:sz w:val="24"/>
          <w:szCs w:val="24"/>
        </w:rPr>
        <w:t xml:space="preserve">, for both institutional reasons and as a record of the actions of those involved with the field of American history from 1973-2009. Additionally, OAH staff members have indicated through interviews their eagerness to free up office and storage space by making the newsletter available in a digital archive and moving all physical copies to the IUPUI archives. </w:t>
      </w:r>
    </w:p>
    <w:p w14:paraId="65DC6F87" w14:textId="77777777" w:rsidR="00C4647F" w:rsidRPr="003C14A7" w:rsidRDefault="00C4647F" w:rsidP="00C4647F">
      <w:pPr>
        <w:pStyle w:val="ListParagraph"/>
        <w:rPr>
          <w:rFonts w:eastAsiaTheme="minorHAnsi" w:cstheme="minorHAnsi"/>
          <w:sz w:val="24"/>
          <w:szCs w:val="24"/>
        </w:rPr>
      </w:pPr>
    </w:p>
    <w:p w14:paraId="49D0ED8C" w14:textId="77777777" w:rsidR="00E9160C" w:rsidRPr="003C14A7" w:rsidRDefault="00E9160C" w:rsidP="00AF158D">
      <w:pPr>
        <w:spacing w:after="0" w:line="240" w:lineRule="auto"/>
        <w:rPr>
          <w:rFonts w:eastAsia="Times New Roman" w:cstheme="minorHAnsi"/>
          <w:sz w:val="24"/>
          <w:szCs w:val="24"/>
        </w:rPr>
      </w:pPr>
      <w:r w:rsidRPr="003C14A7">
        <w:rPr>
          <w:rFonts w:eastAsia="Times New Roman" w:cstheme="minorHAnsi"/>
          <w:noProof/>
          <w:sz w:val="24"/>
          <w:szCs w:val="24"/>
        </w:rPr>
        <w:lastRenderedPageBreak/>
        <w:drawing>
          <wp:inline distT="0" distB="0" distL="0" distR="0" wp14:anchorId="640F4217" wp14:editId="264267C3">
            <wp:extent cx="6400800" cy="4946259"/>
            <wp:effectExtent l="0" t="0" r="0" b="6985"/>
            <wp:docPr id="1" name="Picture 0" descr="workflow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Final.jpg"/>
                    <pic:cNvPicPr/>
                  </pic:nvPicPr>
                  <pic:blipFill>
                    <a:blip r:embed="rId8" cstate="print"/>
                    <a:stretch>
                      <a:fillRect/>
                    </a:stretch>
                  </pic:blipFill>
                  <pic:spPr>
                    <a:xfrm>
                      <a:off x="0" y="0"/>
                      <a:ext cx="6407201" cy="4951206"/>
                    </a:xfrm>
                    <a:prstGeom prst="rect">
                      <a:avLst/>
                    </a:prstGeom>
                  </pic:spPr>
                </pic:pic>
              </a:graphicData>
            </a:graphic>
          </wp:inline>
        </w:drawing>
      </w:r>
    </w:p>
    <w:p w14:paraId="6F3602E7" w14:textId="77777777" w:rsidR="00E9160C" w:rsidRPr="003C14A7" w:rsidRDefault="00E9160C" w:rsidP="00AF158D">
      <w:pPr>
        <w:spacing w:after="0" w:line="240" w:lineRule="auto"/>
        <w:rPr>
          <w:rFonts w:eastAsia="Times New Roman" w:cstheme="minorHAnsi"/>
          <w:sz w:val="24"/>
          <w:szCs w:val="24"/>
        </w:rPr>
      </w:pPr>
    </w:p>
    <w:p w14:paraId="061A391B" w14:textId="77777777" w:rsidR="00E9160C" w:rsidRPr="003C14A7" w:rsidRDefault="00E9160C" w:rsidP="00AF158D">
      <w:pPr>
        <w:spacing w:after="0" w:line="240" w:lineRule="auto"/>
        <w:rPr>
          <w:rFonts w:eastAsia="Times New Roman" w:cstheme="minorHAnsi"/>
          <w:sz w:val="24"/>
          <w:szCs w:val="24"/>
        </w:rPr>
      </w:pPr>
    </w:p>
    <w:p w14:paraId="370D648D" w14:textId="7D6FBEC1" w:rsidR="009C3CE2" w:rsidRPr="003C14A7" w:rsidRDefault="00A57A77" w:rsidP="00AF158D">
      <w:pPr>
        <w:spacing w:after="0" w:line="240" w:lineRule="auto"/>
        <w:rPr>
          <w:rFonts w:eastAsia="Times New Roman" w:cstheme="minorHAnsi"/>
          <w:sz w:val="24"/>
          <w:szCs w:val="24"/>
        </w:rPr>
      </w:pPr>
      <w:proofErr w:type="gramStart"/>
      <w:r w:rsidRPr="003C14A7">
        <w:rPr>
          <w:rFonts w:eastAsia="Times New Roman" w:cstheme="minorHAnsi"/>
          <w:sz w:val="24"/>
          <w:szCs w:val="24"/>
        </w:rPr>
        <w:t>Figure 1.</w:t>
      </w:r>
      <w:proofErr w:type="gramEnd"/>
      <w:r w:rsidRPr="003C14A7">
        <w:rPr>
          <w:rFonts w:eastAsia="Times New Roman" w:cstheme="minorHAnsi"/>
          <w:sz w:val="24"/>
          <w:szCs w:val="24"/>
        </w:rPr>
        <w:t xml:space="preserve">  The current workflow has many breakdowns including the lack of a specific channel for requests, no defined workflow, and staff that may not be able to handle requests.</w:t>
      </w:r>
    </w:p>
    <w:p w14:paraId="37F2E227" w14:textId="77777777" w:rsidR="00722215" w:rsidRPr="003C14A7" w:rsidRDefault="00722215" w:rsidP="00AF158D">
      <w:pPr>
        <w:spacing w:after="0" w:line="240" w:lineRule="auto"/>
        <w:rPr>
          <w:rFonts w:eastAsia="Times New Roman" w:cstheme="minorHAnsi"/>
          <w:sz w:val="24"/>
          <w:szCs w:val="24"/>
        </w:rPr>
      </w:pPr>
      <w:r w:rsidRPr="003C14A7">
        <w:rPr>
          <w:rFonts w:eastAsia="Times New Roman" w:cstheme="minorHAnsi"/>
          <w:noProof/>
          <w:sz w:val="24"/>
          <w:szCs w:val="24"/>
        </w:rPr>
        <w:lastRenderedPageBreak/>
        <w:drawing>
          <wp:inline distT="0" distB="0" distL="0" distR="0" wp14:anchorId="7146CC6E" wp14:editId="441D965D">
            <wp:extent cx="5943600" cy="3846195"/>
            <wp:effectExtent l="0" t="0" r="0" b="1905"/>
            <wp:docPr id="102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846195"/>
                    </a:xfrm>
                    <a:prstGeom prst="rect">
                      <a:avLst/>
                    </a:prstGeom>
                    <a:noFill/>
                    <a:ln>
                      <a:noFill/>
                    </a:ln>
                    <a:effectLst/>
                    <a:extLst/>
                  </pic:spPr>
                </pic:pic>
              </a:graphicData>
            </a:graphic>
          </wp:inline>
        </w:drawing>
      </w:r>
    </w:p>
    <w:p w14:paraId="7BDABE71" w14:textId="77777777" w:rsidR="00E9160C" w:rsidRPr="003C14A7" w:rsidRDefault="00E9160C" w:rsidP="00AF158D">
      <w:pPr>
        <w:spacing w:after="0" w:line="240" w:lineRule="auto"/>
        <w:rPr>
          <w:rFonts w:eastAsia="Times New Roman" w:cstheme="minorHAnsi"/>
          <w:sz w:val="24"/>
          <w:szCs w:val="24"/>
        </w:rPr>
      </w:pPr>
    </w:p>
    <w:p w14:paraId="5D33DC88" w14:textId="77777777" w:rsidR="0035111B" w:rsidRPr="003C14A7" w:rsidRDefault="0035111B" w:rsidP="00AF158D">
      <w:pPr>
        <w:spacing w:after="0" w:line="240" w:lineRule="auto"/>
        <w:rPr>
          <w:rFonts w:eastAsia="Times New Roman" w:cstheme="minorHAnsi"/>
          <w:sz w:val="24"/>
          <w:szCs w:val="24"/>
        </w:rPr>
      </w:pPr>
    </w:p>
    <w:p w14:paraId="29A04571" w14:textId="77777777" w:rsidR="0035111B" w:rsidRPr="003C14A7" w:rsidRDefault="0035111B" w:rsidP="00AF158D">
      <w:pPr>
        <w:spacing w:after="0" w:line="240" w:lineRule="auto"/>
        <w:rPr>
          <w:rFonts w:eastAsia="Times New Roman" w:cstheme="minorHAnsi"/>
          <w:sz w:val="24"/>
          <w:szCs w:val="24"/>
        </w:rPr>
      </w:pPr>
    </w:p>
    <w:p w14:paraId="0494D972" w14:textId="77777777" w:rsidR="0035111B" w:rsidRPr="003C14A7" w:rsidRDefault="0035111B" w:rsidP="00AF158D">
      <w:pPr>
        <w:spacing w:after="0" w:line="240" w:lineRule="auto"/>
        <w:rPr>
          <w:rFonts w:eastAsia="Times New Roman" w:cstheme="minorHAnsi"/>
          <w:sz w:val="24"/>
          <w:szCs w:val="24"/>
        </w:rPr>
      </w:pPr>
    </w:p>
    <w:p w14:paraId="5D669246" w14:textId="77777777" w:rsidR="0035111B" w:rsidRPr="003C14A7" w:rsidRDefault="0035111B" w:rsidP="00AF158D">
      <w:pPr>
        <w:spacing w:after="0" w:line="240" w:lineRule="auto"/>
        <w:rPr>
          <w:rFonts w:eastAsia="Times New Roman" w:cstheme="minorHAnsi"/>
          <w:sz w:val="24"/>
          <w:szCs w:val="24"/>
        </w:rPr>
      </w:pPr>
    </w:p>
    <w:p w14:paraId="4306798C" w14:textId="77777777" w:rsidR="0035111B" w:rsidRPr="003C14A7" w:rsidRDefault="0035111B" w:rsidP="00AF158D">
      <w:pPr>
        <w:spacing w:after="0" w:line="240" w:lineRule="auto"/>
        <w:rPr>
          <w:rFonts w:eastAsia="Times New Roman" w:cstheme="minorHAnsi"/>
          <w:sz w:val="24"/>
          <w:szCs w:val="24"/>
        </w:rPr>
      </w:pPr>
    </w:p>
    <w:p w14:paraId="6A71BBD6" w14:textId="77777777" w:rsidR="0035111B" w:rsidRPr="003C14A7" w:rsidRDefault="0035111B" w:rsidP="00AF158D">
      <w:pPr>
        <w:spacing w:after="0" w:line="240" w:lineRule="auto"/>
        <w:rPr>
          <w:rFonts w:eastAsia="Times New Roman" w:cstheme="minorHAnsi"/>
          <w:sz w:val="24"/>
          <w:szCs w:val="24"/>
        </w:rPr>
      </w:pPr>
    </w:p>
    <w:p w14:paraId="283FE1A0" w14:textId="77777777" w:rsidR="0035111B" w:rsidRPr="003C14A7" w:rsidRDefault="0035111B" w:rsidP="00AF158D">
      <w:pPr>
        <w:spacing w:after="0" w:line="240" w:lineRule="auto"/>
        <w:rPr>
          <w:rFonts w:eastAsia="Times New Roman" w:cstheme="minorHAnsi"/>
          <w:sz w:val="24"/>
          <w:szCs w:val="24"/>
        </w:rPr>
      </w:pPr>
    </w:p>
    <w:p w14:paraId="11C8F1CF" w14:textId="39717255" w:rsidR="00E9160C" w:rsidRPr="003C14A7" w:rsidRDefault="00A57A77" w:rsidP="00AF158D">
      <w:pPr>
        <w:spacing w:after="0" w:line="240" w:lineRule="auto"/>
        <w:rPr>
          <w:rFonts w:eastAsia="Times New Roman" w:cstheme="minorHAnsi"/>
          <w:sz w:val="24"/>
          <w:szCs w:val="24"/>
        </w:rPr>
      </w:pPr>
      <w:proofErr w:type="gramStart"/>
      <w:r w:rsidRPr="003C14A7">
        <w:rPr>
          <w:rFonts w:eastAsia="Times New Roman" w:cstheme="minorHAnsi"/>
          <w:sz w:val="24"/>
          <w:szCs w:val="24"/>
        </w:rPr>
        <w:t>Figure 2.</w:t>
      </w:r>
      <w:proofErr w:type="gramEnd"/>
      <w:r w:rsidRPr="003C14A7">
        <w:rPr>
          <w:rFonts w:eastAsia="Times New Roman" w:cstheme="minorHAnsi"/>
          <w:sz w:val="24"/>
          <w:szCs w:val="24"/>
        </w:rPr>
        <w:t xml:space="preserve">  The model above is that of a cultural model of the OAH.  Breakdowns include a small IT department that is pulled in multiple directions to provide support, an unclear hierarchy, and resistance of some within the organization to provide digital access.  </w:t>
      </w:r>
    </w:p>
    <w:p w14:paraId="64F1564F" w14:textId="77777777" w:rsidR="00E9160C" w:rsidRPr="003C14A7" w:rsidRDefault="00E9160C" w:rsidP="00AF158D">
      <w:pPr>
        <w:spacing w:after="0" w:line="240" w:lineRule="auto"/>
        <w:rPr>
          <w:rFonts w:eastAsia="Times New Roman" w:cstheme="minorHAnsi"/>
          <w:sz w:val="24"/>
          <w:szCs w:val="24"/>
        </w:rPr>
      </w:pPr>
    </w:p>
    <w:p w14:paraId="1988F2D0" w14:textId="77777777" w:rsidR="00E9160C" w:rsidRPr="003C14A7" w:rsidRDefault="00E9160C" w:rsidP="00AF158D">
      <w:pPr>
        <w:spacing w:after="0" w:line="240" w:lineRule="auto"/>
        <w:rPr>
          <w:rFonts w:eastAsia="Times New Roman" w:cstheme="minorHAnsi"/>
          <w:sz w:val="24"/>
          <w:szCs w:val="24"/>
        </w:rPr>
      </w:pPr>
    </w:p>
    <w:p w14:paraId="35D7CE6F" w14:textId="77777777" w:rsidR="00E9160C" w:rsidRPr="003C14A7" w:rsidRDefault="00E9160C" w:rsidP="00AF158D">
      <w:pPr>
        <w:spacing w:after="0" w:line="240" w:lineRule="auto"/>
        <w:rPr>
          <w:rFonts w:eastAsia="Times New Roman" w:cstheme="minorHAnsi"/>
          <w:sz w:val="24"/>
          <w:szCs w:val="24"/>
        </w:rPr>
      </w:pPr>
    </w:p>
    <w:p w14:paraId="33174CFF" w14:textId="77777777" w:rsidR="00E9160C" w:rsidRPr="003C14A7" w:rsidRDefault="00E9160C" w:rsidP="00AF158D">
      <w:pPr>
        <w:spacing w:after="0" w:line="240" w:lineRule="auto"/>
        <w:rPr>
          <w:rFonts w:eastAsia="Times New Roman" w:cstheme="minorHAnsi"/>
          <w:sz w:val="24"/>
          <w:szCs w:val="24"/>
        </w:rPr>
      </w:pPr>
    </w:p>
    <w:p w14:paraId="1FF18FDB" w14:textId="77777777" w:rsidR="00F502AC" w:rsidRPr="003C14A7" w:rsidRDefault="00F502AC" w:rsidP="00AF158D">
      <w:pPr>
        <w:spacing w:after="0" w:line="240" w:lineRule="auto"/>
        <w:rPr>
          <w:rFonts w:eastAsia="Times New Roman" w:cstheme="minorHAnsi"/>
          <w:sz w:val="24"/>
          <w:szCs w:val="24"/>
        </w:rPr>
      </w:pPr>
    </w:p>
    <w:p w14:paraId="11288766" w14:textId="77777777" w:rsidR="00F502AC" w:rsidRPr="003C14A7" w:rsidRDefault="00F502AC" w:rsidP="00AF158D">
      <w:pPr>
        <w:spacing w:after="0" w:line="240" w:lineRule="auto"/>
        <w:rPr>
          <w:rFonts w:eastAsia="Times New Roman" w:cstheme="minorHAnsi"/>
          <w:sz w:val="24"/>
          <w:szCs w:val="24"/>
        </w:rPr>
      </w:pPr>
    </w:p>
    <w:p w14:paraId="287E7822" w14:textId="77777777" w:rsidR="00DE4F12" w:rsidRPr="003C14A7" w:rsidRDefault="00DE4F12" w:rsidP="00AF158D">
      <w:pPr>
        <w:spacing w:after="0" w:line="240" w:lineRule="auto"/>
        <w:rPr>
          <w:rFonts w:eastAsia="Times New Roman" w:cstheme="minorHAnsi"/>
          <w:sz w:val="24"/>
          <w:szCs w:val="24"/>
        </w:rPr>
      </w:pPr>
    </w:p>
    <w:p w14:paraId="16D38699" w14:textId="77777777" w:rsidR="00DE4F12" w:rsidRPr="003C14A7" w:rsidRDefault="00DE4F12" w:rsidP="00AF158D">
      <w:pPr>
        <w:spacing w:after="0" w:line="240" w:lineRule="auto"/>
        <w:rPr>
          <w:rFonts w:eastAsia="Times New Roman" w:cstheme="minorHAnsi"/>
          <w:sz w:val="24"/>
          <w:szCs w:val="24"/>
        </w:rPr>
      </w:pPr>
    </w:p>
    <w:p w14:paraId="4BDF51AE" w14:textId="77777777" w:rsidR="00DE4F12" w:rsidRPr="003C14A7" w:rsidRDefault="00DE4F12" w:rsidP="00AF158D">
      <w:pPr>
        <w:spacing w:after="0" w:line="240" w:lineRule="auto"/>
        <w:rPr>
          <w:rFonts w:eastAsia="Times New Roman" w:cstheme="minorHAnsi"/>
          <w:sz w:val="24"/>
          <w:szCs w:val="24"/>
        </w:rPr>
      </w:pPr>
    </w:p>
    <w:p w14:paraId="514D5F98" w14:textId="77777777" w:rsidR="00DE4F12" w:rsidRPr="003C14A7" w:rsidRDefault="00DE4F12" w:rsidP="00AF158D">
      <w:pPr>
        <w:spacing w:after="0" w:line="240" w:lineRule="auto"/>
        <w:rPr>
          <w:rFonts w:eastAsia="Times New Roman" w:cstheme="minorHAnsi"/>
          <w:sz w:val="24"/>
          <w:szCs w:val="24"/>
        </w:rPr>
      </w:pPr>
    </w:p>
    <w:p w14:paraId="20592CD4" w14:textId="77777777" w:rsidR="00DE4F12" w:rsidRPr="003C14A7" w:rsidRDefault="00DE4F12" w:rsidP="00AF158D">
      <w:pPr>
        <w:spacing w:after="0" w:line="240" w:lineRule="auto"/>
        <w:rPr>
          <w:rFonts w:eastAsia="Times New Roman" w:cstheme="minorHAnsi"/>
          <w:sz w:val="24"/>
          <w:szCs w:val="24"/>
        </w:rPr>
      </w:pPr>
    </w:p>
    <w:p w14:paraId="181975FE" w14:textId="77777777" w:rsidR="00DE4F12" w:rsidRPr="003C14A7" w:rsidRDefault="00DE4F12" w:rsidP="00AF158D">
      <w:pPr>
        <w:spacing w:after="0" w:line="240" w:lineRule="auto"/>
        <w:rPr>
          <w:rFonts w:eastAsia="Times New Roman" w:cstheme="minorHAnsi"/>
          <w:sz w:val="24"/>
          <w:szCs w:val="24"/>
        </w:rPr>
      </w:pPr>
    </w:p>
    <w:p w14:paraId="23D054DC" w14:textId="77777777" w:rsidR="00DE4F12" w:rsidRPr="003C14A7" w:rsidRDefault="00DE4F12" w:rsidP="00AF158D">
      <w:pPr>
        <w:spacing w:after="0" w:line="240" w:lineRule="auto"/>
        <w:rPr>
          <w:rFonts w:eastAsia="Times New Roman" w:cstheme="minorHAnsi"/>
          <w:sz w:val="24"/>
          <w:szCs w:val="24"/>
        </w:rPr>
      </w:pPr>
    </w:p>
    <w:p w14:paraId="0A544F9F" w14:textId="77777777" w:rsidR="00DE4F12" w:rsidRPr="003C14A7" w:rsidRDefault="00DE4F12" w:rsidP="00AF158D">
      <w:pPr>
        <w:spacing w:after="0" w:line="240" w:lineRule="auto"/>
        <w:rPr>
          <w:rFonts w:eastAsia="Times New Roman" w:cstheme="minorHAnsi"/>
          <w:sz w:val="24"/>
          <w:szCs w:val="24"/>
        </w:rPr>
      </w:pPr>
    </w:p>
    <w:p w14:paraId="5ADF086E" w14:textId="4E491CB9" w:rsidR="00AF158D" w:rsidRPr="003C14A7" w:rsidRDefault="00AF158D" w:rsidP="00043196">
      <w:pPr>
        <w:spacing w:after="0" w:line="240" w:lineRule="auto"/>
        <w:jc w:val="center"/>
        <w:rPr>
          <w:rFonts w:eastAsia="Times New Roman" w:cstheme="minorHAnsi"/>
          <w:sz w:val="24"/>
          <w:szCs w:val="24"/>
        </w:rPr>
      </w:pPr>
      <w:proofErr w:type="gramStart"/>
      <w:r w:rsidRPr="003C14A7">
        <w:rPr>
          <w:rFonts w:eastAsia="Times New Roman" w:cstheme="minorHAnsi"/>
          <w:sz w:val="24"/>
          <w:szCs w:val="24"/>
        </w:rPr>
        <w:t>RECOMMENDATIONS FOR NEW SYSTEM.</w:t>
      </w:r>
      <w:proofErr w:type="gramEnd"/>
    </w:p>
    <w:p w14:paraId="0BFB3AFE" w14:textId="77777777" w:rsidR="001F6B13" w:rsidRPr="003C14A7" w:rsidRDefault="001F6B13" w:rsidP="00534451">
      <w:pPr>
        <w:pStyle w:val="NoSpacing"/>
        <w:rPr>
          <w:rFonts w:cstheme="minorHAnsi"/>
          <w:sz w:val="24"/>
          <w:szCs w:val="24"/>
        </w:rPr>
      </w:pPr>
    </w:p>
    <w:p w14:paraId="171663B1" w14:textId="743631AE" w:rsidR="00454AB8" w:rsidRPr="003C14A7" w:rsidRDefault="00F57165" w:rsidP="00534451">
      <w:pPr>
        <w:pStyle w:val="NoSpacing"/>
        <w:rPr>
          <w:rFonts w:eastAsia="Times New Roman" w:cstheme="minorHAnsi"/>
          <w:sz w:val="24"/>
          <w:szCs w:val="24"/>
        </w:rPr>
      </w:pPr>
      <w:r w:rsidRPr="003C14A7">
        <w:rPr>
          <w:rFonts w:cstheme="minorHAnsi"/>
          <w:sz w:val="24"/>
          <w:szCs w:val="24"/>
        </w:rPr>
        <w:t>Our group</w:t>
      </w:r>
      <w:r w:rsidR="00454AB8" w:rsidRPr="003C14A7">
        <w:rPr>
          <w:rFonts w:cstheme="minorHAnsi"/>
          <w:sz w:val="24"/>
          <w:szCs w:val="24"/>
        </w:rPr>
        <w:t xml:space="preserve"> conducted nine interviews </w:t>
      </w:r>
      <w:r w:rsidR="00184839" w:rsidRPr="003C14A7">
        <w:rPr>
          <w:rFonts w:cstheme="minorHAnsi"/>
          <w:sz w:val="24"/>
          <w:szCs w:val="24"/>
        </w:rPr>
        <w:t xml:space="preserve">(see Appendix X) </w:t>
      </w:r>
      <w:r w:rsidR="00454AB8" w:rsidRPr="003C14A7">
        <w:rPr>
          <w:rFonts w:cstheme="minorHAnsi"/>
          <w:sz w:val="24"/>
          <w:szCs w:val="24"/>
        </w:rPr>
        <w:t xml:space="preserve">with various individuals </w:t>
      </w:r>
      <w:r w:rsidR="008640CA" w:rsidRPr="003C14A7">
        <w:rPr>
          <w:rFonts w:cstheme="minorHAnsi"/>
          <w:sz w:val="24"/>
          <w:szCs w:val="24"/>
        </w:rPr>
        <w:t xml:space="preserve">involved in the OAH, in digitization and archiving, and the editor of the Journal of American History.  Through these interviews it was determined that the </w:t>
      </w:r>
      <w:r w:rsidR="001B78F1" w:rsidRPr="003C14A7">
        <w:rPr>
          <w:rFonts w:cstheme="minorHAnsi"/>
          <w:i/>
          <w:sz w:val="24"/>
          <w:szCs w:val="24"/>
        </w:rPr>
        <w:t>Newsletter</w:t>
      </w:r>
      <w:r w:rsidR="001B78F1" w:rsidRPr="003C14A7">
        <w:rPr>
          <w:rFonts w:cstheme="minorHAnsi"/>
          <w:sz w:val="24"/>
          <w:szCs w:val="24"/>
        </w:rPr>
        <w:t xml:space="preserve"> could possibly add value to the organization.  Several suggested that they could not see a reason not to offer digital access to the members but could not foresee investing time and resources into doing the job.  The interviews led the authors to believe that the OAH </w:t>
      </w:r>
      <w:proofErr w:type="gramStart"/>
      <w:r w:rsidR="001B78F1" w:rsidRPr="003C14A7">
        <w:rPr>
          <w:rFonts w:cstheme="minorHAnsi"/>
          <w:sz w:val="24"/>
          <w:szCs w:val="24"/>
        </w:rPr>
        <w:t>is a</w:t>
      </w:r>
      <w:proofErr w:type="gramEnd"/>
      <w:r w:rsidR="001B78F1" w:rsidRPr="003C14A7">
        <w:rPr>
          <w:rFonts w:cstheme="minorHAnsi"/>
          <w:sz w:val="24"/>
          <w:szCs w:val="24"/>
        </w:rPr>
        <w:t xml:space="preserve"> small organization that does not have extra funding for special projects nor does it have the technology department to do the work.  However, the Marketing and Communication Specialist, Michael </w:t>
      </w:r>
      <w:proofErr w:type="spellStart"/>
      <w:r w:rsidR="001B78F1" w:rsidRPr="003C14A7">
        <w:rPr>
          <w:rFonts w:cstheme="minorHAnsi"/>
          <w:sz w:val="24"/>
          <w:szCs w:val="24"/>
        </w:rPr>
        <w:t>Regoli</w:t>
      </w:r>
      <w:proofErr w:type="spellEnd"/>
      <w:r w:rsidR="001B78F1" w:rsidRPr="003C14A7">
        <w:rPr>
          <w:rFonts w:cstheme="minorHAnsi"/>
          <w:sz w:val="24"/>
          <w:szCs w:val="24"/>
        </w:rPr>
        <w:t xml:space="preserve">, was able to send out a survey to the OAH membership to find out the level of interest of the </w:t>
      </w:r>
      <w:proofErr w:type="spellStart"/>
      <w:r w:rsidR="001B78F1" w:rsidRPr="003C14A7">
        <w:rPr>
          <w:rFonts w:cstheme="minorHAnsi"/>
          <w:i/>
          <w:sz w:val="24"/>
          <w:szCs w:val="24"/>
        </w:rPr>
        <w:t>Newletter</w:t>
      </w:r>
      <w:proofErr w:type="spellEnd"/>
      <w:r w:rsidR="001B78F1" w:rsidRPr="003C14A7">
        <w:rPr>
          <w:rFonts w:cstheme="minorHAnsi"/>
          <w:sz w:val="24"/>
          <w:szCs w:val="24"/>
        </w:rPr>
        <w:t xml:space="preserve"> </w:t>
      </w:r>
      <w:r w:rsidR="00184839" w:rsidRPr="003C14A7">
        <w:rPr>
          <w:rFonts w:cstheme="minorHAnsi"/>
          <w:sz w:val="24"/>
          <w:szCs w:val="24"/>
        </w:rPr>
        <w:t>being digitized and made available</w:t>
      </w:r>
      <w:r w:rsidR="001B78F1" w:rsidRPr="003C14A7">
        <w:rPr>
          <w:rFonts w:cstheme="minorHAnsi"/>
          <w:sz w:val="24"/>
          <w:szCs w:val="24"/>
        </w:rPr>
        <w:t>.</w:t>
      </w:r>
      <w:r w:rsidRPr="003C14A7">
        <w:rPr>
          <w:rFonts w:cstheme="minorHAnsi"/>
          <w:sz w:val="24"/>
          <w:szCs w:val="24"/>
        </w:rPr>
        <w:t xml:space="preserve">  The group</w:t>
      </w:r>
      <w:r w:rsidR="00184839" w:rsidRPr="003C14A7">
        <w:rPr>
          <w:rFonts w:cstheme="minorHAnsi"/>
          <w:sz w:val="24"/>
          <w:szCs w:val="24"/>
        </w:rPr>
        <w:t xml:space="preserve">, with contribution from Mr. </w:t>
      </w:r>
      <w:proofErr w:type="spellStart"/>
      <w:r w:rsidR="00184839" w:rsidRPr="003C14A7">
        <w:rPr>
          <w:rFonts w:cstheme="minorHAnsi"/>
          <w:sz w:val="24"/>
          <w:szCs w:val="24"/>
        </w:rPr>
        <w:t>Regoli</w:t>
      </w:r>
      <w:proofErr w:type="spellEnd"/>
      <w:r w:rsidR="00184839" w:rsidRPr="003C14A7">
        <w:rPr>
          <w:rFonts w:cstheme="minorHAnsi"/>
          <w:sz w:val="24"/>
          <w:szCs w:val="24"/>
        </w:rPr>
        <w:t xml:space="preserve">, created the survey (see Appendix X).  Though the response was low, only 35 members of 7,000, 89% said that they would be interested in </w:t>
      </w:r>
      <w:r w:rsidR="00184839" w:rsidRPr="003C14A7">
        <w:rPr>
          <w:rFonts w:eastAsia="Times New Roman" w:cstheme="minorHAnsi"/>
          <w:sz w:val="24"/>
          <w:szCs w:val="24"/>
        </w:rPr>
        <w:t xml:space="preserve">having the back issues of the quarterly </w:t>
      </w:r>
      <w:r w:rsidR="00184839" w:rsidRPr="003C14A7">
        <w:rPr>
          <w:rFonts w:eastAsia="Times New Roman" w:cstheme="minorHAnsi"/>
          <w:i/>
          <w:sz w:val="24"/>
          <w:szCs w:val="24"/>
        </w:rPr>
        <w:t>OAH</w:t>
      </w:r>
      <w:r w:rsidR="00184839" w:rsidRPr="003C14A7">
        <w:rPr>
          <w:rFonts w:eastAsia="Times New Roman" w:cstheme="minorHAnsi"/>
          <w:sz w:val="24"/>
          <w:szCs w:val="24"/>
        </w:rPr>
        <w:t xml:space="preserve"> </w:t>
      </w:r>
      <w:r w:rsidR="00184839" w:rsidRPr="003C14A7">
        <w:rPr>
          <w:rFonts w:eastAsia="Times New Roman" w:cstheme="minorHAnsi"/>
          <w:i/>
          <w:sz w:val="24"/>
          <w:szCs w:val="24"/>
        </w:rPr>
        <w:t>Newsletter</w:t>
      </w:r>
      <w:r w:rsidR="00184839" w:rsidRPr="003C14A7">
        <w:rPr>
          <w:rFonts w:eastAsia="Times New Roman" w:cstheme="minorHAnsi"/>
          <w:sz w:val="24"/>
          <w:szCs w:val="24"/>
        </w:rPr>
        <w:t xml:space="preserve"> as an online resource.  Similarly, 86% said it would benefit members of the OAH if back issues of the quarterly </w:t>
      </w:r>
      <w:r w:rsidR="00184839" w:rsidRPr="003C14A7">
        <w:rPr>
          <w:rFonts w:eastAsia="Times New Roman" w:cstheme="minorHAnsi"/>
          <w:i/>
          <w:sz w:val="24"/>
          <w:szCs w:val="24"/>
        </w:rPr>
        <w:t>OAH Newsletter</w:t>
      </w:r>
      <w:r w:rsidR="00184839" w:rsidRPr="003C14A7">
        <w:rPr>
          <w:rFonts w:eastAsia="Times New Roman" w:cstheme="minorHAnsi"/>
          <w:sz w:val="24"/>
          <w:szCs w:val="24"/>
        </w:rPr>
        <w:t xml:space="preserve"> were available online.  Thus, we determined analysis criteria for weighing the digitization options.</w:t>
      </w:r>
    </w:p>
    <w:p w14:paraId="7E9B6287" w14:textId="77777777" w:rsidR="00184839" w:rsidRPr="003C14A7" w:rsidRDefault="00184839" w:rsidP="00534451">
      <w:pPr>
        <w:pStyle w:val="NoSpacing"/>
        <w:rPr>
          <w:rFonts w:cstheme="minorHAnsi"/>
          <w:sz w:val="24"/>
          <w:szCs w:val="24"/>
        </w:rPr>
      </w:pPr>
    </w:p>
    <w:p w14:paraId="50FB4528" w14:textId="77777777" w:rsidR="00C4647F" w:rsidRPr="003C14A7" w:rsidRDefault="00C4647F" w:rsidP="00534451">
      <w:pPr>
        <w:pStyle w:val="NoSpacing"/>
        <w:rPr>
          <w:rFonts w:cstheme="minorHAnsi"/>
          <w:sz w:val="24"/>
          <w:szCs w:val="24"/>
        </w:rPr>
      </w:pPr>
      <w:ins w:id="0" w:author="Jason Groth" w:date="2011-12-04T12:42:00Z">
        <w:r w:rsidRPr="003C14A7">
          <w:rPr>
            <w:rFonts w:cstheme="minorHAnsi"/>
            <w:b/>
            <w:sz w:val="24"/>
            <w:szCs w:val="24"/>
            <w:u w:val="single"/>
          </w:rPr>
          <w:t xml:space="preserve">Analysis Criteria for Deciding a New </w:t>
        </w:r>
        <w:r w:rsidRPr="003C14A7">
          <w:rPr>
            <w:rFonts w:cstheme="minorHAnsi"/>
            <w:b/>
            <w:i/>
            <w:sz w:val="24"/>
            <w:szCs w:val="24"/>
            <w:u w:val="single"/>
          </w:rPr>
          <w:t>OAH Newsletter</w:t>
        </w:r>
        <w:r w:rsidRPr="003C14A7">
          <w:rPr>
            <w:rFonts w:cstheme="minorHAnsi"/>
            <w:b/>
            <w:sz w:val="24"/>
            <w:szCs w:val="24"/>
            <w:u w:val="single"/>
          </w:rPr>
          <w:t xml:space="preserve"> Digitization System</w:t>
        </w:r>
      </w:ins>
      <w:r w:rsidRPr="003C14A7">
        <w:rPr>
          <w:rFonts w:cstheme="minorHAnsi"/>
          <w:sz w:val="24"/>
          <w:szCs w:val="24"/>
        </w:rPr>
        <w:br/>
      </w:r>
      <w:r w:rsidRPr="003C14A7">
        <w:rPr>
          <w:rFonts w:cstheme="minorHAnsi"/>
          <w:b/>
          <w:sz w:val="24"/>
          <w:szCs w:val="24"/>
        </w:rPr>
        <w:t>1)</w:t>
      </w:r>
      <w:r w:rsidRPr="003C14A7">
        <w:rPr>
          <w:rFonts w:cstheme="minorHAnsi"/>
          <w:sz w:val="24"/>
          <w:szCs w:val="24"/>
        </w:rPr>
        <w:tab/>
        <w:t>Cost (most important</w:t>
      </w:r>
      <w:proofErr w:type="gramStart"/>
      <w:r w:rsidRPr="003C14A7">
        <w:rPr>
          <w:rFonts w:cstheme="minorHAnsi"/>
          <w:sz w:val="24"/>
          <w:szCs w:val="24"/>
        </w:rPr>
        <w:t>)</w:t>
      </w:r>
      <w:proofErr w:type="gramEnd"/>
      <w:r w:rsidRPr="003C14A7">
        <w:rPr>
          <w:rFonts w:cstheme="minorHAnsi"/>
          <w:sz w:val="24"/>
          <w:szCs w:val="24"/>
        </w:rPr>
        <w:br/>
      </w:r>
      <w:r w:rsidRPr="003C14A7">
        <w:rPr>
          <w:rFonts w:cstheme="minorHAnsi"/>
          <w:b/>
          <w:sz w:val="24"/>
          <w:szCs w:val="24"/>
        </w:rPr>
        <w:t>2)</w:t>
      </w:r>
      <w:r w:rsidRPr="003C14A7">
        <w:rPr>
          <w:rFonts w:cstheme="minorHAnsi"/>
          <w:sz w:val="24"/>
          <w:szCs w:val="24"/>
        </w:rPr>
        <w:tab/>
      </w:r>
      <w:ins w:id="1" w:author="Jason Groth" w:date="2011-12-04T11:48:00Z">
        <w:r w:rsidRPr="003C14A7">
          <w:rPr>
            <w:rFonts w:cstheme="minorHAnsi"/>
            <w:sz w:val="24"/>
            <w:szCs w:val="24"/>
          </w:rPr>
          <w:t>Access</w:t>
        </w:r>
        <w:r w:rsidRPr="003C14A7" w:rsidDel="0064116E">
          <w:rPr>
            <w:rFonts w:cstheme="minorHAnsi"/>
            <w:sz w:val="24"/>
            <w:szCs w:val="24"/>
          </w:rPr>
          <w:t xml:space="preserve"> </w:t>
        </w:r>
      </w:ins>
      <w:r w:rsidRPr="003C14A7">
        <w:rPr>
          <w:rFonts w:cstheme="minorHAnsi"/>
          <w:sz w:val="24"/>
          <w:szCs w:val="24"/>
        </w:rPr>
        <w:br/>
      </w:r>
      <w:r w:rsidRPr="003C14A7">
        <w:rPr>
          <w:rFonts w:cstheme="minorHAnsi"/>
          <w:b/>
          <w:sz w:val="24"/>
          <w:szCs w:val="24"/>
        </w:rPr>
        <w:t>3)</w:t>
      </w:r>
      <w:r w:rsidRPr="003C14A7">
        <w:rPr>
          <w:rFonts w:cstheme="minorHAnsi"/>
          <w:sz w:val="24"/>
          <w:szCs w:val="24"/>
        </w:rPr>
        <w:tab/>
      </w:r>
      <w:ins w:id="2" w:author="Jason Groth" w:date="2011-12-04T12:22:00Z">
        <w:r w:rsidRPr="003C14A7">
          <w:rPr>
            <w:rFonts w:cstheme="minorHAnsi"/>
            <w:sz w:val="24"/>
            <w:szCs w:val="24"/>
          </w:rPr>
          <w:t>Preservation</w:t>
        </w:r>
      </w:ins>
    </w:p>
    <w:p w14:paraId="5298F0CA" w14:textId="77777777" w:rsidR="00C4647F" w:rsidRPr="003C14A7" w:rsidRDefault="00C4647F" w:rsidP="00534451">
      <w:pPr>
        <w:pStyle w:val="NoSpacing"/>
        <w:rPr>
          <w:rFonts w:cstheme="minorHAnsi"/>
          <w:b/>
          <w:sz w:val="24"/>
          <w:szCs w:val="24"/>
          <w:u w:val="single"/>
        </w:rPr>
      </w:pPr>
      <w:r w:rsidRPr="003C14A7">
        <w:rPr>
          <w:rFonts w:cstheme="minorHAnsi"/>
          <w:b/>
          <w:sz w:val="24"/>
          <w:szCs w:val="24"/>
        </w:rPr>
        <w:t>4)</w:t>
      </w:r>
      <w:r w:rsidRPr="003C14A7">
        <w:rPr>
          <w:rFonts w:cstheme="minorHAnsi"/>
          <w:sz w:val="24"/>
          <w:szCs w:val="24"/>
        </w:rPr>
        <w:t xml:space="preserve"> </w:t>
      </w:r>
      <w:r w:rsidRPr="003C14A7">
        <w:rPr>
          <w:rFonts w:cstheme="minorHAnsi"/>
          <w:sz w:val="24"/>
          <w:szCs w:val="24"/>
        </w:rPr>
        <w:tab/>
      </w:r>
      <w:ins w:id="3" w:author="Jason Groth" w:date="2011-12-04T12:23:00Z">
        <w:r w:rsidRPr="003C14A7">
          <w:rPr>
            <w:rFonts w:cstheme="minorHAnsi"/>
            <w:sz w:val="24"/>
            <w:szCs w:val="24"/>
          </w:rPr>
          <w:t>Speed</w:t>
        </w:r>
      </w:ins>
      <w:r w:rsidRPr="003C14A7">
        <w:rPr>
          <w:rFonts w:cstheme="minorHAnsi"/>
          <w:sz w:val="24"/>
          <w:szCs w:val="24"/>
        </w:rPr>
        <w:br/>
      </w:r>
      <w:r w:rsidRPr="003C14A7">
        <w:rPr>
          <w:rFonts w:cstheme="minorHAnsi"/>
          <w:b/>
          <w:sz w:val="24"/>
          <w:szCs w:val="24"/>
        </w:rPr>
        <w:t>5)</w:t>
      </w:r>
      <w:r w:rsidRPr="003C14A7">
        <w:rPr>
          <w:rFonts w:cstheme="minorHAnsi"/>
          <w:sz w:val="24"/>
          <w:szCs w:val="24"/>
        </w:rPr>
        <w:tab/>
      </w:r>
      <w:ins w:id="4" w:author="Jason Groth" w:date="2011-12-04T12:22:00Z">
        <w:r w:rsidRPr="003C14A7">
          <w:rPr>
            <w:rFonts w:cstheme="minorHAnsi"/>
            <w:sz w:val="24"/>
            <w:szCs w:val="24"/>
          </w:rPr>
          <w:t>Quality</w:t>
        </w:r>
        <w:r w:rsidRPr="003C14A7" w:rsidDel="0064116E">
          <w:rPr>
            <w:rFonts w:cstheme="minorHAnsi"/>
            <w:sz w:val="24"/>
            <w:szCs w:val="24"/>
          </w:rPr>
          <w:t xml:space="preserve"> </w:t>
        </w:r>
      </w:ins>
      <w:r w:rsidRPr="003C14A7">
        <w:rPr>
          <w:rFonts w:cstheme="minorHAnsi"/>
          <w:sz w:val="24"/>
          <w:szCs w:val="24"/>
        </w:rPr>
        <w:br/>
      </w:r>
      <w:r w:rsidRPr="003C14A7">
        <w:rPr>
          <w:rFonts w:cstheme="minorHAnsi"/>
          <w:b/>
          <w:sz w:val="24"/>
          <w:szCs w:val="24"/>
        </w:rPr>
        <w:t>6)</w:t>
      </w:r>
      <w:r w:rsidRPr="003C14A7">
        <w:rPr>
          <w:rFonts w:cstheme="minorHAnsi"/>
          <w:sz w:val="24"/>
          <w:szCs w:val="24"/>
        </w:rPr>
        <w:tab/>
        <w:t>Creating Collaborative Opportunities with IU (least important)</w:t>
      </w:r>
      <w:r w:rsidRPr="003C14A7">
        <w:rPr>
          <w:rFonts w:cstheme="minorHAnsi"/>
          <w:sz w:val="24"/>
          <w:szCs w:val="24"/>
        </w:rPr>
        <w:br/>
      </w:r>
    </w:p>
    <w:p w14:paraId="505A4661" w14:textId="1FE33F0E" w:rsidR="00C4647F" w:rsidRPr="003C14A7" w:rsidRDefault="00C4647F" w:rsidP="00534451">
      <w:pPr>
        <w:pStyle w:val="NoSpacing"/>
        <w:rPr>
          <w:ins w:id="5" w:author="Jason Groth" w:date="2011-12-04T12:20:00Z"/>
          <w:rFonts w:cstheme="minorHAnsi"/>
          <w:sz w:val="24"/>
          <w:szCs w:val="24"/>
        </w:rPr>
      </w:pPr>
      <w:r w:rsidRPr="003C14A7">
        <w:rPr>
          <w:rFonts w:cstheme="minorHAnsi"/>
          <w:sz w:val="24"/>
          <w:szCs w:val="24"/>
        </w:rPr>
        <w:t xml:space="preserve">The OAH position as a nonprofit organization limits some of the more grandiose solutions that could be put forward to the organization.  Cost was outlined by the OAH as a major concern for any solution.  The </w:t>
      </w:r>
      <w:ins w:id="6" w:author="Jason Groth" w:date="2011-12-04T12:20:00Z">
        <w:r w:rsidRPr="003C14A7">
          <w:rPr>
            <w:rFonts w:cstheme="minorHAnsi"/>
            <w:i/>
            <w:sz w:val="24"/>
            <w:szCs w:val="24"/>
          </w:rPr>
          <w:t>OAH Newsletter</w:t>
        </w:r>
      </w:ins>
      <w:r w:rsidRPr="003C14A7">
        <w:rPr>
          <w:rFonts w:cstheme="minorHAnsi"/>
          <w:sz w:val="24"/>
          <w:szCs w:val="24"/>
        </w:rPr>
        <w:t xml:space="preserve"> problem is an issue </w:t>
      </w:r>
      <w:ins w:id="7" w:author="Jason Groth" w:date="2011-12-04T12:20:00Z">
        <w:r w:rsidRPr="003C14A7">
          <w:rPr>
            <w:rFonts w:cstheme="minorHAnsi"/>
            <w:sz w:val="24"/>
            <w:szCs w:val="24"/>
          </w:rPr>
          <w:t>for</w:t>
        </w:r>
      </w:ins>
      <w:r w:rsidRPr="003C14A7">
        <w:rPr>
          <w:rFonts w:cstheme="minorHAnsi"/>
          <w:sz w:val="24"/>
          <w:szCs w:val="24"/>
        </w:rPr>
        <w:t xml:space="preserve"> the organization but</w:t>
      </w:r>
      <w:r w:rsidR="00184839" w:rsidRPr="003C14A7">
        <w:rPr>
          <w:rFonts w:cstheme="minorHAnsi"/>
          <w:sz w:val="24"/>
          <w:szCs w:val="24"/>
        </w:rPr>
        <w:t xml:space="preserve"> through the interviews it was determined that</w:t>
      </w:r>
      <w:r w:rsidRPr="003C14A7">
        <w:rPr>
          <w:rFonts w:cstheme="minorHAnsi"/>
          <w:sz w:val="24"/>
          <w:szCs w:val="24"/>
        </w:rPr>
        <w:t xml:space="preserve"> it is not </w:t>
      </w:r>
      <w:ins w:id="8" w:author="Jason Groth" w:date="2011-12-04T12:20:00Z">
        <w:r w:rsidRPr="003C14A7">
          <w:rPr>
            <w:rFonts w:cstheme="minorHAnsi"/>
            <w:sz w:val="24"/>
            <w:szCs w:val="24"/>
          </w:rPr>
          <w:t>one</w:t>
        </w:r>
      </w:ins>
      <w:r w:rsidRPr="003C14A7">
        <w:rPr>
          <w:rFonts w:cstheme="minorHAnsi"/>
          <w:sz w:val="24"/>
          <w:szCs w:val="24"/>
        </w:rPr>
        <w:t xml:space="preserve"> they feel requires a heavy allotment of resources.  </w:t>
      </w:r>
    </w:p>
    <w:p w14:paraId="324ADEA4" w14:textId="77777777" w:rsidR="00C4647F" w:rsidRPr="003C14A7" w:rsidRDefault="00C4647F" w:rsidP="00C4647F">
      <w:pPr>
        <w:pStyle w:val="NoSpacing"/>
        <w:ind w:left="720"/>
        <w:rPr>
          <w:ins w:id="9" w:author="Jason Groth" w:date="2011-12-04T12:20:00Z"/>
          <w:rFonts w:cstheme="minorHAnsi"/>
          <w:sz w:val="24"/>
          <w:szCs w:val="24"/>
        </w:rPr>
      </w:pPr>
    </w:p>
    <w:p w14:paraId="7D4C0687" w14:textId="77777777" w:rsidR="00C4647F" w:rsidRPr="003C14A7" w:rsidRDefault="00C4647F" w:rsidP="00534451">
      <w:pPr>
        <w:pStyle w:val="NoSpacing"/>
        <w:rPr>
          <w:rFonts w:cstheme="minorHAnsi"/>
          <w:sz w:val="24"/>
          <w:szCs w:val="24"/>
        </w:rPr>
      </w:pPr>
      <w:moveToRangeStart w:id="10" w:author="Jason Groth" w:date="2011-12-04T12:20:00Z" w:name="move184620566"/>
      <w:moveTo w:id="11" w:author="Jason Groth" w:date="2011-12-04T12:20:00Z">
        <w:r w:rsidRPr="003C14A7">
          <w:rPr>
            <w:rFonts w:cstheme="minorHAnsi"/>
            <w:sz w:val="24"/>
            <w:szCs w:val="24"/>
          </w:rPr>
          <w:t xml:space="preserve">Digitizing the OAH newsletter was clearly the first goal of our solution but without an appropriate system to access to the materials it was clear that the job would only be half done.  The new system would have to allow the OAH to maintain their publication rights and allow their members to have easy access.  </w:t>
        </w:r>
      </w:moveTo>
    </w:p>
    <w:moveToRangeEnd w:id="10"/>
    <w:p w14:paraId="68A357C9" w14:textId="77777777" w:rsidR="00C4647F" w:rsidRPr="003C14A7" w:rsidDel="00EF4A9A" w:rsidRDefault="00C4647F" w:rsidP="00534451">
      <w:pPr>
        <w:pStyle w:val="NoSpacing"/>
        <w:rPr>
          <w:del w:id="12" w:author="Jason Groth" w:date="2011-12-04T12:20:00Z"/>
          <w:rFonts w:cstheme="minorHAnsi"/>
          <w:sz w:val="24"/>
          <w:szCs w:val="24"/>
        </w:rPr>
      </w:pPr>
    </w:p>
    <w:p w14:paraId="5D6BA5D7" w14:textId="77777777" w:rsidR="00C4647F" w:rsidRPr="003C14A7" w:rsidRDefault="00C4647F" w:rsidP="00534451">
      <w:pPr>
        <w:pStyle w:val="NoSpacing"/>
        <w:rPr>
          <w:ins w:id="13" w:author="Jason Groth" w:date="2011-12-04T12:23:00Z"/>
          <w:rFonts w:cstheme="minorHAnsi"/>
          <w:sz w:val="24"/>
          <w:szCs w:val="24"/>
        </w:rPr>
      </w:pPr>
    </w:p>
    <w:p w14:paraId="05C6118F" w14:textId="1B876320" w:rsidR="00C4647F" w:rsidRPr="003C14A7" w:rsidRDefault="00C4647F" w:rsidP="00534451">
      <w:pPr>
        <w:pStyle w:val="NoSpacing"/>
        <w:rPr>
          <w:rFonts w:cstheme="minorHAnsi"/>
          <w:i/>
          <w:sz w:val="24"/>
          <w:szCs w:val="24"/>
        </w:rPr>
      </w:pPr>
      <w:moveToRangeStart w:id="14" w:author="Jason Groth" w:date="2011-12-04T12:23:00Z" w:name="move184620719"/>
      <w:moveTo w:id="15" w:author="Jason Groth" w:date="2011-12-04T12:23:00Z">
        <w:r w:rsidRPr="003C14A7">
          <w:rPr>
            <w:rFonts w:cstheme="minorHAnsi"/>
            <w:sz w:val="24"/>
            <w:szCs w:val="24"/>
          </w:rPr>
          <w:t>The preservation of the newsletter was the overriding concern for our project in the first place and was always a concern for any of the possible solutions.  Any solution we proposed would likely be better than the current system of preservation; which was to fill a closet with bound versions of the newsletter.</w:t>
        </w:r>
      </w:moveTo>
      <w:r w:rsidR="00F57165" w:rsidRPr="003C14A7">
        <w:rPr>
          <w:rFonts w:cstheme="minorHAnsi"/>
          <w:sz w:val="24"/>
          <w:szCs w:val="24"/>
        </w:rPr>
        <w:t xml:space="preserve">  It was also found, through the survey of OAH </w:t>
      </w:r>
      <w:proofErr w:type="gramStart"/>
      <w:r w:rsidR="00F57165" w:rsidRPr="003C14A7">
        <w:rPr>
          <w:rFonts w:cstheme="minorHAnsi"/>
          <w:sz w:val="24"/>
          <w:szCs w:val="24"/>
        </w:rPr>
        <w:t>members, that</w:t>
      </w:r>
      <w:proofErr w:type="gramEnd"/>
      <w:r w:rsidR="00F57165" w:rsidRPr="003C14A7">
        <w:rPr>
          <w:rFonts w:cstheme="minorHAnsi"/>
          <w:sz w:val="24"/>
          <w:szCs w:val="24"/>
        </w:rPr>
        <w:t xml:space="preserve"> 74% of members consulted past editions of the quarterly </w:t>
      </w:r>
      <w:r w:rsidR="00F57165" w:rsidRPr="003C14A7">
        <w:rPr>
          <w:rFonts w:cstheme="minorHAnsi"/>
          <w:i/>
          <w:sz w:val="24"/>
          <w:szCs w:val="24"/>
        </w:rPr>
        <w:t>Newsletter.</w:t>
      </w:r>
    </w:p>
    <w:moveToRangeEnd w:id="14"/>
    <w:p w14:paraId="1A9C565F" w14:textId="77777777" w:rsidR="00C4647F" w:rsidRPr="003C14A7" w:rsidRDefault="00C4647F" w:rsidP="00534451">
      <w:pPr>
        <w:pStyle w:val="NoSpacing"/>
        <w:rPr>
          <w:rFonts w:cstheme="minorHAnsi"/>
          <w:sz w:val="24"/>
          <w:szCs w:val="24"/>
        </w:rPr>
      </w:pPr>
    </w:p>
    <w:p w14:paraId="7AAA2F8F" w14:textId="3EEB4FF4" w:rsidR="00C4647F" w:rsidRPr="003C14A7" w:rsidRDefault="00C4647F" w:rsidP="00534451">
      <w:pPr>
        <w:pStyle w:val="NoSpacing"/>
        <w:rPr>
          <w:rFonts w:cstheme="minorHAnsi"/>
          <w:sz w:val="24"/>
          <w:szCs w:val="24"/>
        </w:rPr>
      </w:pPr>
      <w:r w:rsidRPr="003C14A7">
        <w:rPr>
          <w:rFonts w:cstheme="minorHAnsi"/>
          <w:sz w:val="24"/>
          <w:szCs w:val="24"/>
        </w:rPr>
        <w:t xml:space="preserve">The OAH did have some concerns regarding the speed by which any solution could be completed. </w:t>
      </w:r>
      <w:r w:rsidR="00F57165" w:rsidRPr="003C14A7">
        <w:rPr>
          <w:rFonts w:cstheme="minorHAnsi"/>
          <w:sz w:val="24"/>
          <w:szCs w:val="24"/>
        </w:rPr>
        <w:t xml:space="preserve"> </w:t>
      </w:r>
      <w:r w:rsidRPr="003C14A7">
        <w:rPr>
          <w:rFonts w:cstheme="minorHAnsi"/>
          <w:sz w:val="24"/>
          <w:szCs w:val="24"/>
        </w:rPr>
        <w:t xml:space="preserve">As a group we felt that the OAH would be best served by completing any solution to the </w:t>
      </w:r>
      <w:ins w:id="16" w:author="Jason Groth" w:date="2011-12-04T12:20:00Z">
        <w:r w:rsidRPr="003C14A7">
          <w:rPr>
            <w:rFonts w:cstheme="minorHAnsi"/>
            <w:i/>
            <w:sz w:val="24"/>
            <w:szCs w:val="24"/>
          </w:rPr>
          <w:t>N</w:t>
        </w:r>
      </w:ins>
      <w:del w:id="17" w:author="Jason Groth" w:date="2011-12-04T12:20:00Z">
        <w:r w:rsidRPr="003C14A7" w:rsidDel="00EF4A9A">
          <w:rPr>
            <w:rFonts w:cstheme="minorHAnsi"/>
            <w:i/>
            <w:sz w:val="24"/>
            <w:szCs w:val="24"/>
            <w:rPrChange w:id="18" w:author="Jason Groth" w:date="2011-12-04T12:20:00Z">
              <w:rPr/>
            </w:rPrChange>
          </w:rPr>
          <w:delText>n</w:delText>
        </w:r>
      </w:del>
      <w:r w:rsidRPr="003C14A7">
        <w:rPr>
          <w:rFonts w:cstheme="minorHAnsi"/>
          <w:i/>
          <w:sz w:val="24"/>
          <w:szCs w:val="24"/>
          <w:rPrChange w:id="19" w:author="Jason Groth" w:date="2011-12-04T12:20:00Z">
            <w:rPr/>
          </w:rPrChange>
        </w:rPr>
        <w:t>ewsletter</w:t>
      </w:r>
      <w:r w:rsidRPr="003C14A7">
        <w:rPr>
          <w:rFonts w:cstheme="minorHAnsi"/>
          <w:sz w:val="24"/>
          <w:szCs w:val="24"/>
        </w:rPr>
        <w:t xml:space="preserve"> issue within the next year</w:t>
      </w:r>
      <w:ins w:id="20" w:author="Jason Groth" w:date="2011-12-04T12:21:00Z">
        <w:r w:rsidRPr="003C14A7">
          <w:rPr>
            <w:rFonts w:cstheme="minorHAnsi"/>
            <w:sz w:val="24"/>
            <w:szCs w:val="24"/>
          </w:rPr>
          <w:t>,</w:t>
        </w:r>
      </w:ins>
      <w:r w:rsidRPr="003C14A7">
        <w:rPr>
          <w:rFonts w:cstheme="minorHAnsi"/>
          <w:sz w:val="24"/>
          <w:szCs w:val="24"/>
        </w:rPr>
        <w:t xml:space="preserve"> as our investigation had created some interest in a topic that had been </w:t>
      </w:r>
      <w:del w:id="21" w:author="Jason Groth" w:date="2011-12-04T12:21:00Z">
        <w:r w:rsidRPr="003C14A7" w:rsidDel="00EF4A9A">
          <w:rPr>
            <w:rFonts w:cstheme="minorHAnsi"/>
            <w:sz w:val="24"/>
            <w:szCs w:val="24"/>
          </w:rPr>
          <w:delText xml:space="preserve">mostly swept under the rug.  </w:delText>
        </w:r>
      </w:del>
      <w:ins w:id="22" w:author="Jason Groth" w:date="2011-12-04T12:21:00Z">
        <w:r w:rsidRPr="003C14A7">
          <w:rPr>
            <w:rFonts w:cstheme="minorHAnsi"/>
            <w:sz w:val="24"/>
            <w:szCs w:val="24"/>
          </w:rPr>
          <w:t>largely ignored since the publication went out of print in 2009.</w:t>
        </w:r>
      </w:ins>
      <w:r w:rsidR="00F57165" w:rsidRPr="003C14A7">
        <w:rPr>
          <w:rFonts w:cstheme="minorHAnsi"/>
          <w:sz w:val="24"/>
          <w:szCs w:val="24"/>
        </w:rPr>
        <w:t xml:space="preserve">  Interviews seems to have peaked an interest from those involved and, as a survey has been conducted, it would be in the interest of the OAH to produce the product sooner rather than later.  </w:t>
      </w:r>
    </w:p>
    <w:p w14:paraId="6DEF71DD" w14:textId="77777777" w:rsidR="00C4647F" w:rsidRPr="003C14A7" w:rsidRDefault="00C4647F" w:rsidP="00534451">
      <w:pPr>
        <w:pStyle w:val="NoSpacing"/>
        <w:rPr>
          <w:rFonts w:cstheme="minorHAnsi"/>
          <w:sz w:val="24"/>
          <w:szCs w:val="24"/>
        </w:rPr>
      </w:pPr>
    </w:p>
    <w:p w14:paraId="15F0214D" w14:textId="77777777" w:rsidR="00C4647F" w:rsidRPr="003C14A7" w:rsidDel="00EF4A9A" w:rsidRDefault="00C4647F" w:rsidP="00534451">
      <w:pPr>
        <w:pStyle w:val="NoSpacing"/>
        <w:rPr>
          <w:del w:id="23" w:author="Jason Groth" w:date="2011-12-04T12:23:00Z"/>
          <w:rFonts w:cstheme="minorHAnsi"/>
          <w:sz w:val="24"/>
          <w:szCs w:val="24"/>
        </w:rPr>
      </w:pPr>
      <w:r w:rsidRPr="003C14A7">
        <w:rPr>
          <w:rFonts w:cstheme="minorHAnsi"/>
          <w:sz w:val="24"/>
          <w:szCs w:val="24"/>
        </w:rPr>
        <w:t xml:space="preserve">Our main contact with the OAH, Michael </w:t>
      </w:r>
      <w:proofErr w:type="spellStart"/>
      <w:r w:rsidRPr="003C14A7">
        <w:rPr>
          <w:rFonts w:cstheme="minorHAnsi"/>
          <w:sz w:val="24"/>
          <w:szCs w:val="24"/>
        </w:rPr>
        <w:t>Regoli</w:t>
      </w:r>
      <w:proofErr w:type="spellEnd"/>
      <w:r w:rsidRPr="003C14A7">
        <w:rPr>
          <w:rFonts w:cstheme="minorHAnsi"/>
          <w:sz w:val="24"/>
          <w:szCs w:val="24"/>
        </w:rPr>
        <w:t xml:space="preserve">, was </w:t>
      </w:r>
      <w:del w:id="24" w:author="Jason Groth" w:date="2011-12-04T12:21:00Z">
        <w:r w:rsidRPr="003C14A7" w:rsidDel="00EF4A9A">
          <w:rPr>
            <w:rFonts w:cstheme="minorHAnsi"/>
            <w:sz w:val="24"/>
            <w:szCs w:val="24"/>
          </w:rPr>
          <w:delText xml:space="preserve">somewhat </w:delText>
        </w:r>
      </w:del>
      <w:r w:rsidRPr="003C14A7">
        <w:rPr>
          <w:rFonts w:cstheme="minorHAnsi"/>
          <w:sz w:val="24"/>
          <w:szCs w:val="24"/>
        </w:rPr>
        <w:t xml:space="preserve">concerned with the quality of what would be produced by any of the digitization options.  Michael wanted any digitized material to be of equal quality to that of other journal publications.  </w:t>
      </w:r>
    </w:p>
    <w:p w14:paraId="383A3DBF" w14:textId="77777777" w:rsidR="00C4647F" w:rsidRPr="003C14A7" w:rsidRDefault="00C4647F" w:rsidP="00534451">
      <w:pPr>
        <w:pStyle w:val="NoSpacing"/>
        <w:rPr>
          <w:rFonts w:cstheme="minorHAnsi"/>
          <w:sz w:val="24"/>
          <w:szCs w:val="24"/>
        </w:rPr>
      </w:pPr>
    </w:p>
    <w:p w14:paraId="2D5F99C3" w14:textId="77777777" w:rsidR="00C4647F" w:rsidRPr="003C14A7" w:rsidDel="00EF4A9A" w:rsidRDefault="00C4647F" w:rsidP="00534451">
      <w:pPr>
        <w:pStyle w:val="NoSpacing"/>
        <w:rPr>
          <w:del w:id="25" w:author="Jason Groth" w:date="2011-12-04T12:23:00Z"/>
          <w:rFonts w:cstheme="minorHAnsi"/>
          <w:sz w:val="24"/>
          <w:szCs w:val="24"/>
        </w:rPr>
      </w:pPr>
      <w:moveFromRangeStart w:id="26" w:author="Jason Groth" w:date="2011-12-04T12:23:00Z" w:name="move184620719"/>
      <w:moveFrom w:id="27" w:author="Jason Groth" w:date="2011-12-04T12:23:00Z">
        <w:r w:rsidRPr="003C14A7" w:rsidDel="00EF4A9A">
          <w:rPr>
            <w:rFonts w:cstheme="minorHAnsi"/>
            <w:sz w:val="24"/>
            <w:szCs w:val="24"/>
          </w:rPr>
          <w:t>The preservation of the newsletter was the overriding concern for our project in the first place and was always a concern for any of the possible solutions.  Any solution we proposed would likely be better than the current system of preservation; which was to fill a closet with bound versions of the newsletter</w:t>
        </w:r>
        <w:del w:id="28" w:author="Jason Groth" w:date="2011-12-04T12:23:00Z">
          <w:r w:rsidRPr="003C14A7" w:rsidDel="00EF4A9A">
            <w:rPr>
              <w:rFonts w:cstheme="minorHAnsi"/>
              <w:sz w:val="24"/>
              <w:szCs w:val="24"/>
            </w:rPr>
            <w:delText>.</w:delText>
          </w:r>
        </w:del>
      </w:moveFrom>
    </w:p>
    <w:moveFromRangeEnd w:id="26"/>
    <w:p w14:paraId="479A8B5B" w14:textId="77777777" w:rsidR="00C4647F" w:rsidRPr="003C14A7" w:rsidDel="00EF4A9A" w:rsidRDefault="00C4647F" w:rsidP="00534451">
      <w:pPr>
        <w:pStyle w:val="NoSpacing"/>
        <w:rPr>
          <w:del w:id="29" w:author="Jason Groth" w:date="2011-12-04T12:23:00Z"/>
          <w:rFonts w:cstheme="minorHAnsi"/>
          <w:sz w:val="24"/>
          <w:szCs w:val="24"/>
        </w:rPr>
      </w:pPr>
    </w:p>
    <w:p w14:paraId="0EE100C5" w14:textId="77777777" w:rsidR="00C4647F" w:rsidRPr="003C14A7" w:rsidDel="00EF4A9A" w:rsidRDefault="00C4647F" w:rsidP="00534451">
      <w:pPr>
        <w:pStyle w:val="NoSpacing"/>
        <w:rPr>
          <w:rFonts w:cstheme="minorHAnsi"/>
          <w:sz w:val="24"/>
          <w:szCs w:val="24"/>
        </w:rPr>
      </w:pPr>
      <w:moveFromRangeStart w:id="30" w:author="Jason Groth" w:date="2011-12-04T12:20:00Z" w:name="move184620566"/>
      <w:moveFrom w:id="31" w:author="Jason Groth" w:date="2011-12-04T12:20:00Z">
        <w:r w:rsidRPr="003C14A7" w:rsidDel="00EF4A9A">
          <w:rPr>
            <w:rFonts w:cstheme="minorHAnsi"/>
            <w:sz w:val="24"/>
            <w:szCs w:val="24"/>
          </w:rPr>
          <w:t xml:space="preserve">Digitizing the OAH newsletter was clearly the first goal of our solution but without an appropriate system to access to the materials it was clear that the job would only be half done.  The new system would have to allow the OAH to maintain their publication rights and allow their members to have easy access.  </w:t>
        </w:r>
      </w:moveFrom>
    </w:p>
    <w:moveFromRangeEnd w:id="30"/>
    <w:p w14:paraId="68E74FD1" w14:textId="77777777" w:rsidR="00C4647F" w:rsidRPr="003C14A7" w:rsidRDefault="00C4647F" w:rsidP="00534451">
      <w:pPr>
        <w:pStyle w:val="NoSpacing"/>
        <w:rPr>
          <w:rFonts w:cstheme="minorHAnsi"/>
          <w:sz w:val="24"/>
          <w:szCs w:val="24"/>
        </w:rPr>
      </w:pPr>
    </w:p>
    <w:p w14:paraId="0CEE055B" w14:textId="77777777" w:rsidR="00C4647F" w:rsidRPr="003C14A7" w:rsidRDefault="00C4647F" w:rsidP="00534451">
      <w:pPr>
        <w:pStyle w:val="NoSpacing"/>
        <w:rPr>
          <w:rFonts w:cstheme="minorHAnsi"/>
          <w:sz w:val="24"/>
          <w:szCs w:val="24"/>
        </w:rPr>
      </w:pPr>
      <w:r w:rsidRPr="003C14A7">
        <w:rPr>
          <w:rFonts w:cstheme="minorHAnsi"/>
          <w:sz w:val="24"/>
          <w:szCs w:val="24"/>
        </w:rPr>
        <w:t xml:space="preserve">The final goal of a new system was altruistic in a nature.  From talking with the OAH staff it was clear that they were interested in creating stronger collaborative bonds with Indiana University.  Both the OAH business office and the publication office hope to establish </w:t>
      </w:r>
      <w:ins w:id="32" w:author="Jason Groth" w:date="2011-12-04T12:24:00Z">
        <w:r w:rsidRPr="003C14A7">
          <w:rPr>
            <w:rFonts w:cstheme="minorHAnsi"/>
            <w:sz w:val="24"/>
            <w:szCs w:val="24"/>
          </w:rPr>
          <w:t xml:space="preserve">more </w:t>
        </w:r>
      </w:ins>
      <w:r w:rsidRPr="003C14A7">
        <w:rPr>
          <w:rFonts w:cstheme="minorHAnsi"/>
          <w:sz w:val="24"/>
          <w:szCs w:val="24"/>
        </w:rPr>
        <w:t>opportunities for internships for graduate students</w:t>
      </w:r>
      <w:ins w:id="33" w:author="Jason Groth" w:date="2011-12-04T12:24:00Z">
        <w:r w:rsidRPr="003C14A7">
          <w:rPr>
            <w:rFonts w:cstheme="minorHAnsi"/>
            <w:sz w:val="24"/>
            <w:szCs w:val="24"/>
          </w:rPr>
          <w:t>, especially within the School of Library and Information Science</w:t>
        </w:r>
      </w:ins>
      <w:r w:rsidRPr="003C14A7">
        <w:rPr>
          <w:rFonts w:cstheme="minorHAnsi"/>
          <w:sz w:val="24"/>
          <w:szCs w:val="24"/>
        </w:rPr>
        <w:t>.  The OAH felt that this would be a good source of labor for their varied projects and would help them contribute to the academic</w:t>
      </w:r>
      <w:ins w:id="34" w:author="Jason Groth" w:date="2011-12-04T12:24:00Z">
        <w:r w:rsidRPr="003C14A7">
          <w:rPr>
            <w:rFonts w:cstheme="minorHAnsi"/>
            <w:sz w:val="24"/>
            <w:szCs w:val="24"/>
          </w:rPr>
          <w:t xml:space="preserve"> goals</w:t>
        </w:r>
      </w:ins>
      <w:del w:id="35" w:author="Jason Groth" w:date="2011-12-04T12:24:00Z">
        <w:r w:rsidRPr="003C14A7" w:rsidDel="00EF4A9A">
          <w:rPr>
            <w:rFonts w:cstheme="minorHAnsi"/>
            <w:sz w:val="24"/>
            <w:szCs w:val="24"/>
          </w:rPr>
          <w:delText>s</w:delText>
        </w:r>
      </w:del>
      <w:r w:rsidRPr="003C14A7">
        <w:rPr>
          <w:rFonts w:cstheme="minorHAnsi"/>
          <w:sz w:val="24"/>
          <w:szCs w:val="24"/>
        </w:rPr>
        <w:t xml:space="preserve"> of the university.</w:t>
      </w:r>
    </w:p>
    <w:p w14:paraId="22503446" w14:textId="77777777" w:rsidR="00CF5CCB" w:rsidRPr="003C14A7" w:rsidRDefault="00AF158D" w:rsidP="00C4647F">
      <w:pPr>
        <w:spacing w:before="100" w:beforeAutospacing="1" w:after="100" w:afterAutospacing="1" w:line="240" w:lineRule="auto"/>
        <w:rPr>
          <w:rFonts w:eastAsia="Times New Roman" w:cstheme="minorHAnsi"/>
          <w:sz w:val="24"/>
          <w:szCs w:val="24"/>
        </w:rPr>
      </w:pPr>
      <w:r w:rsidRPr="003C14A7">
        <w:rPr>
          <w:rFonts w:eastAsia="Times New Roman" w:cstheme="minorHAnsi"/>
          <w:sz w:val="24"/>
          <w:szCs w:val="24"/>
        </w:rPr>
        <w:t xml:space="preserve">  </w:t>
      </w:r>
    </w:p>
    <w:p w14:paraId="79F22E74" w14:textId="77777777" w:rsidR="00C4647F" w:rsidRPr="003C14A7" w:rsidRDefault="00C4647F" w:rsidP="00C4647F">
      <w:pPr>
        <w:jc w:val="center"/>
        <w:rPr>
          <w:rFonts w:cstheme="minorHAnsi"/>
          <w:sz w:val="24"/>
          <w:szCs w:val="24"/>
        </w:rPr>
      </w:pPr>
      <w:r w:rsidRPr="003C14A7">
        <w:rPr>
          <w:rFonts w:cstheme="minorHAnsi"/>
          <w:b/>
          <w:sz w:val="24"/>
          <w:szCs w:val="24"/>
        </w:rPr>
        <w:t xml:space="preserve">Recommendations to Make the </w:t>
      </w:r>
      <w:r w:rsidRPr="003C14A7">
        <w:rPr>
          <w:rFonts w:cstheme="minorHAnsi"/>
          <w:b/>
          <w:i/>
          <w:sz w:val="24"/>
          <w:szCs w:val="24"/>
        </w:rPr>
        <w:t>OAH Newsletter</w:t>
      </w:r>
      <w:r w:rsidRPr="003C14A7">
        <w:rPr>
          <w:rFonts w:cstheme="minorHAnsi"/>
          <w:b/>
          <w:sz w:val="24"/>
          <w:szCs w:val="24"/>
        </w:rPr>
        <w:t xml:space="preserve"> Accessible to Staff, Members, and the General Public</w:t>
      </w:r>
    </w:p>
    <w:p w14:paraId="5AED0DDA" w14:textId="77777777" w:rsidR="00C4647F" w:rsidRPr="003C14A7" w:rsidRDefault="00C4647F" w:rsidP="00C4647F">
      <w:pPr>
        <w:jc w:val="center"/>
        <w:rPr>
          <w:rFonts w:cstheme="minorHAnsi"/>
          <w:sz w:val="24"/>
          <w:szCs w:val="24"/>
        </w:rPr>
      </w:pPr>
    </w:p>
    <w:p w14:paraId="53394BD2" w14:textId="77777777" w:rsidR="00C4647F" w:rsidRPr="003C14A7" w:rsidRDefault="00C4647F" w:rsidP="00C4647F">
      <w:pPr>
        <w:rPr>
          <w:rFonts w:cstheme="minorHAnsi"/>
          <w:sz w:val="24"/>
          <w:szCs w:val="24"/>
        </w:rPr>
      </w:pPr>
      <w:r w:rsidRPr="003C14A7">
        <w:rPr>
          <w:rFonts w:cstheme="minorHAnsi"/>
          <w:sz w:val="24"/>
          <w:szCs w:val="24"/>
        </w:rPr>
        <w:tab/>
        <w:t xml:space="preserve">In order to increase access and usage of the </w:t>
      </w:r>
      <w:r w:rsidRPr="003C14A7">
        <w:rPr>
          <w:rFonts w:cstheme="minorHAnsi"/>
          <w:i/>
          <w:sz w:val="24"/>
          <w:szCs w:val="24"/>
        </w:rPr>
        <w:t>OAH Newsletter</w:t>
      </w:r>
      <w:r w:rsidRPr="003C14A7">
        <w:rPr>
          <w:rFonts w:cstheme="minorHAnsi"/>
          <w:sz w:val="24"/>
          <w:szCs w:val="24"/>
        </w:rPr>
        <w:t xml:space="preserve">, we recommend digitizing the complete print run (1973-2009) and making it available online. There are several considerable obstacles which have, heretofore, prevented this project from starting: Staff time is limited; there is no money in the budget for new hires to accomplish this goal; the </w:t>
      </w:r>
      <w:r w:rsidRPr="003C14A7">
        <w:rPr>
          <w:rFonts w:cstheme="minorHAnsi"/>
          <w:i/>
          <w:sz w:val="24"/>
          <w:szCs w:val="24"/>
        </w:rPr>
        <w:t>Newsletter</w:t>
      </w:r>
      <w:r w:rsidRPr="003C14A7">
        <w:rPr>
          <w:rFonts w:cstheme="minorHAnsi"/>
          <w:sz w:val="24"/>
          <w:szCs w:val="24"/>
        </w:rPr>
        <w:t xml:space="preserve">, while recognized internally as a valuable source of not only institutional history for the OAH but also a record of activity for the field of American history itself, is not as pressing an issue as others which have presented themselves to the OAH both while the </w:t>
      </w:r>
      <w:r w:rsidRPr="003C14A7">
        <w:rPr>
          <w:rFonts w:cstheme="minorHAnsi"/>
          <w:i/>
          <w:sz w:val="24"/>
          <w:szCs w:val="24"/>
        </w:rPr>
        <w:t>Newsletter</w:t>
      </w:r>
      <w:r w:rsidRPr="003C14A7">
        <w:rPr>
          <w:rFonts w:cstheme="minorHAnsi"/>
          <w:sz w:val="24"/>
          <w:szCs w:val="24"/>
        </w:rPr>
        <w:t xml:space="preserve"> was in print and since it has gone out of print; in general, money, resources, and technology have been too limited to make the project a reality for the organization.  We have identified two distinct options that address all of these obstacles and make digitization of and, subsequently, access to the </w:t>
      </w:r>
      <w:r w:rsidRPr="003C14A7">
        <w:rPr>
          <w:rFonts w:cstheme="minorHAnsi"/>
          <w:i/>
          <w:sz w:val="24"/>
          <w:szCs w:val="24"/>
        </w:rPr>
        <w:t>OAH Newsletter</w:t>
      </w:r>
      <w:r w:rsidRPr="003C14A7">
        <w:rPr>
          <w:rFonts w:cstheme="minorHAnsi"/>
          <w:sz w:val="24"/>
          <w:szCs w:val="24"/>
        </w:rPr>
        <w:t xml:space="preserve"> a reality.</w:t>
      </w:r>
    </w:p>
    <w:p w14:paraId="581E9925" w14:textId="77777777" w:rsidR="00C4647F" w:rsidRPr="003C14A7" w:rsidRDefault="00C4647F" w:rsidP="00C4647F">
      <w:pPr>
        <w:rPr>
          <w:rFonts w:cstheme="minorHAnsi"/>
          <w:sz w:val="24"/>
          <w:szCs w:val="24"/>
        </w:rPr>
      </w:pPr>
      <w:r w:rsidRPr="003C14A7">
        <w:rPr>
          <w:rFonts w:cstheme="minorHAnsi"/>
          <w:sz w:val="24"/>
          <w:szCs w:val="24"/>
        </w:rPr>
        <w:tab/>
        <w:t xml:space="preserve">The first option provides for the digitization of the </w:t>
      </w:r>
      <w:r w:rsidRPr="003C14A7">
        <w:rPr>
          <w:rFonts w:cstheme="minorHAnsi"/>
          <w:i/>
          <w:sz w:val="24"/>
          <w:szCs w:val="24"/>
        </w:rPr>
        <w:t>Newsletter</w:t>
      </w:r>
      <w:r w:rsidRPr="003C14A7">
        <w:rPr>
          <w:rFonts w:cstheme="minorHAnsi"/>
          <w:sz w:val="24"/>
          <w:szCs w:val="24"/>
        </w:rPr>
        <w:t xml:space="preserve"> under the direction of the Indiana University Digital Library Program (DLP). Michelle </w:t>
      </w:r>
      <w:proofErr w:type="spellStart"/>
      <w:r w:rsidRPr="003C14A7">
        <w:rPr>
          <w:rFonts w:cstheme="minorHAnsi"/>
          <w:sz w:val="24"/>
          <w:szCs w:val="24"/>
        </w:rPr>
        <w:t>Dalmau</w:t>
      </w:r>
      <w:proofErr w:type="spellEnd"/>
      <w:r w:rsidRPr="003C14A7">
        <w:rPr>
          <w:rFonts w:cstheme="minorHAnsi"/>
          <w:sz w:val="24"/>
          <w:szCs w:val="24"/>
        </w:rPr>
        <w:t xml:space="preserve">, an employee of the DLP who has expertise in e-text projects, has agreed to create an internship within the DLP through the </w:t>
      </w:r>
      <w:r w:rsidRPr="003C14A7">
        <w:rPr>
          <w:rFonts w:cstheme="minorHAnsi"/>
          <w:sz w:val="24"/>
          <w:szCs w:val="24"/>
        </w:rPr>
        <w:lastRenderedPageBreak/>
        <w:t xml:space="preserve">School of Library and Information Science (SLIS) at Indiana University, Bloomington. There are many positive benefits to this scenario: It requires very little staff time at the OAH to initiate the project; the DLP already has the infrastructure to support not only the technical aspects of such a project, but also the space to accommodate an intern; Ms. </w:t>
      </w:r>
      <w:proofErr w:type="spellStart"/>
      <w:r w:rsidRPr="003C14A7">
        <w:rPr>
          <w:rFonts w:cstheme="minorHAnsi"/>
          <w:sz w:val="24"/>
          <w:szCs w:val="24"/>
        </w:rPr>
        <w:t>Dalmau</w:t>
      </w:r>
      <w:proofErr w:type="spellEnd"/>
      <w:r w:rsidRPr="003C14A7">
        <w:rPr>
          <w:rFonts w:cstheme="minorHAnsi"/>
          <w:sz w:val="24"/>
          <w:szCs w:val="24"/>
        </w:rPr>
        <w:t xml:space="preserve"> already has expertise in such projects, so training time will be reduced; and, because the internship is offered through SLIS, prospective students will be motivated to participate for the experience of managing such a project, in addition to the credits provided by internships.</w:t>
      </w:r>
    </w:p>
    <w:p w14:paraId="28E602D3" w14:textId="77777777" w:rsidR="00C4647F" w:rsidRPr="003C14A7" w:rsidRDefault="00C4647F" w:rsidP="00C4647F">
      <w:pPr>
        <w:rPr>
          <w:rFonts w:cstheme="minorHAnsi"/>
          <w:sz w:val="24"/>
          <w:szCs w:val="24"/>
        </w:rPr>
      </w:pPr>
      <w:r w:rsidRPr="003C14A7">
        <w:rPr>
          <w:rFonts w:cstheme="minorHAnsi"/>
          <w:sz w:val="24"/>
          <w:szCs w:val="24"/>
        </w:rPr>
        <w:tab/>
        <w:t xml:space="preserve">The student intern will scan the entire run of the </w:t>
      </w:r>
      <w:r w:rsidRPr="003C14A7">
        <w:rPr>
          <w:rFonts w:cstheme="minorHAnsi"/>
          <w:i/>
          <w:sz w:val="24"/>
          <w:szCs w:val="24"/>
        </w:rPr>
        <w:t>OAH Newsletter</w:t>
      </w:r>
      <w:r w:rsidRPr="003C14A7">
        <w:rPr>
          <w:rFonts w:cstheme="minorHAnsi"/>
          <w:sz w:val="24"/>
          <w:szCs w:val="24"/>
        </w:rPr>
        <w:t xml:space="preserve">. Judging by similar projects, the scanning will likely take between six and eight weeks. Jennifer </w:t>
      </w:r>
      <w:proofErr w:type="spellStart"/>
      <w:r w:rsidRPr="003C14A7">
        <w:rPr>
          <w:rFonts w:cstheme="minorHAnsi"/>
          <w:sz w:val="24"/>
          <w:szCs w:val="24"/>
        </w:rPr>
        <w:t>Laherty</w:t>
      </w:r>
      <w:proofErr w:type="spellEnd"/>
      <w:r w:rsidRPr="003C14A7">
        <w:rPr>
          <w:rFonts w:cstheme="minorHAnsi"/>
          <w:sz w:val="24"/>
          <w:szCs w:val="24"/>
        </w:rPr>
        <w:t xml:space="preserve"> of IU </w:t>
      </w:r>
      <w:proofErr w:type="spellStart"/>
      <w:r w:rsidRPr="003C14A7">
        <w:rPr>
          <w:rFonts w:cstheme="minorHAnsi"/>
          <w:sz w:val="24"/>
          <w:szCs w:val="24"/>
        </w:rPr>
        <w:t>ScholarWorks</w:t>
      </w:r>
      <w:proofErr w:type="spellEnd"/>
      <w:r w:rsidRPr="003C14A7">
        <w:rPr>
          <w:rFonts w:cstheme="minorHAnsi"/>
          <w:sz w:val="24"/>
          <w:szCs w:val="24"/>
        </w:rPr>
        <w:t xml:space="preserve"> has offered space within the </w:t>
      </w:r>
      <w:proofErr w:type="spellStart"/>
      <w:r w:rsidRPr="003C14A7">
        <w:rPr>
          <w:rFonts w:cstheme="minorHAnsi"/>
          <w:sz w:val="24"/>
          <w:szCs w:val="24"/>
        </w:rPr>
        <w:t>ScholarWorks</w:t>
      </w:r>
      <w:proofErr w:type="spellEnd"/>
      <w:r w:rsidRPr="003C14A7">
        <w:rPr>
          <w:rFonts w:cstheme="minorHAnsi"/>
          <w:sz w:val="24"/>
          <w:szCs w:val="24"/>
        </w:rPr>
        <w:t xml:space="preserve"> database for the run of the </w:t>
      </w:r>
      <w:r w:rsidRPr="003C14A7">
        <w:rPr>
          <w:rFonts w:cstheme="minorHAnsi"/>
          <w:i/>
          <w:sz w:val="24"/>
          <w:szCs w:val="24"/>
        </w:rPr>
        <w:t>OAH Newsletter</w:t>
      </w:r>
      <w:r w:rsidRPr="003C14A7">
        <w:rPr>
          <w:rFonts w:cstheme="minorHAnsi"/>
          <w:sz w:val="24"/>
          <w:szCs w:val="24"/>
        </w:rPr>
        <w:t xml:space="preserve">. She will offer metadata guidance with which the student performing the scanning will follow so that, once scanning is complete, the </w:t>
      </w:r>
      <w:r w:rsidRPr="003C14A7">
        <w:rPr>
          <w:rFonts w:cstheme="minorHAnsi"/>
          <w:i/>
          <w:sz w:val="24"/>
          <w:szCs w:val="24"/>
        </w:rPr>
        <w:t>Newsletter</w:t>
      </w:r>
      <w:r w:rsidRPr="003C14A7">
        <w:rPr>
          <w:rFonts w:cstheme="minorHAnsi"/>
          <w:sz w:val="24"/>
          <w:szCs w:val="24"/>
        </w:rPr>
        <w:t xml:space="preserve">, now fully searchable, can be uploaded to </w:t>
      </w:r>
      <w:proofErr w:type="spellStart"/>
      <w:r w:rsidRPr="003C14A7">
        <w:rPr>
          <w:rFonts w:cstheme="minorHAnsi"/>
          <w:sz w:val="24"/>
          <w:szCs w:val="24"/>
        </w:rPr>
        <w:t>ScholarWorks</w:t>
      </w:r>
      <w:proofErr w:type="spellEnd"/>
      <w:r w:rsidRPr="003C14A7">
        <w:rPr>
          <w:rFonts w:cstheme="minorHAnsi"/>
          <w:sz w:val="24"/>
          <w:szCs w:val="24"/>
        </w:rPr>
        <w:t xml:space="preserve"> and be appropriately searchable. IU </w:t>
      </w:r>
      <w:proofErr w:type="spellStart"/>
      <w:r w:rsidRPr="003C14A7">
        <w:rPr>
          <w:rFonts w:cstheme="minorHAnsi"/>
          <w:sz w:val="24"/>
          <w:szCs w:val="24"/>
        </w:rPr>
        <w:t>ScholarWorks</w:t>
      </w:r>
      <w:proofErr w:type="spellEnd"/>
      <w:r w:rsidRPr="003C14A7">
        <w:rPr>
          <w:rFonts w:cstheme="minorHAnsi"/>
          <w:sz w:val="24"/>
          <w:szCs w:val="24"/>
        </w:rPr>
        <w:t xml:space="preserve"> will place the </w:t>
      </w:r>
      <w:r w:rsidRPr="003C14A7">
        <w:rPr>
          <w:rFonts w:cstheme="minorHAnsi"/>
          <w:i/>
          <w:sz w:val="24"/>
          <w:szCs w:val="24"/>
        </w:rPr>
        <w:t>Newsletter</w:t>
      </w:r>
      <w:r w:rsidRPr="003C14A7">
        <w:rPr>
          <w:rFonts w:cstheme="minorHAnsi"/>
          <w:sz w:val="24"/>
          <w:szCs w:val="24"/>
        </w:rPr>
        <w:t xml:space="preserve"> amongst many other scholarly publications that have been produced at Indiana University, as well as making the </w:t>
      </w:r>
      <w:r w:rsidRPr="003C14A7">
        <w:rPr>
          <w:rFonts w:cstheme="minorHAnsi"/>
          <w:i/>
          <w:sz w:val="24"/>
          <w:szCs w:val="24"/>
        </w:rPr>
        <w:t>Newsletter</w:t>
      </w:r>
      <w:r w:rsidRPr="003C14A7">
        <w:rPr>
          <w:rFonts w:cstheme="minorHAnsi"/>
          <w:sz w:val="24"/>
          <w:szCs w:val="24"/>
        </w:rPr>
        <w:t xml:space="preserve"> available to anyone who wishes to find it online. Additionally, the scanning will produce both digital preservation copies (in TIFF format, scanned at least 600 dots per inch, and perhaps higher, depending on the advice of Ms. </w:t>
      </w:r>
      <w:proofErr w:type="spellStart"/>
      <w:r w:rsidRPr="003C14A7">
        <w:rPr>
          <w:rFonts w:cstheme="minorHAnsi"/>
          <w:sz w:val="24"/>
          <w:szCs w:val="24"/>
        </w:rPr>
        <w:t>Dalmau</w:t>
      </w:r>
      <w:proofErr w:type="spellEnd"/>
      <w:r w:rsidRPr="003C14A7">
        <w:rPr>
          <w:rFonts w:cstheme="minorHAnsi"/>
          <w:sz w:val="24"/>
          <w:szCs w:val="24"/>
        </w:rPr>
        <w:t xml:space="preserve">) and access copies. The fully searchable access copies will not only be uploaded to IU </w:t>
      </w:r>
      <w:proofErr w:type="spellStart"/>
      <w:r w:rsidRPr="003C14A7">
        <w:rPr>
          <w:rFonts w:cstheme="minorHAnsi"/>
          <w:sz w:val="24"/>
          <w:szCs w:val="24"/>
        </w:rPr>
        <w:t>ScholarWorks</w:t>
      </w:r>
      <w:proofErr w:type="spellEnd"/>
      <w:r w:rsidRPr="003C14A7">
        <w:rPr>
          <w:rFonts w:cstheme="minorHAnsi"/>
          <w:sz w:val="24"/>
          <w:szCs w:val="24"/>
        </w:rPr>
        <w:t xml:space="preserve"> but also given to the OAH and to the IUPUI archives (who currently hold the paper records of the OAH, including the entire run of the </w:t>
      </w:r>
      <w:r w:rsidRPr="003C14A7">
        <w:rPr>
          <w:rFonts w:cstheme="minorHAnsi"/>
          <w:i/>
          <w:sz w:val="24"/>
          <w:szCs w:val="24"/>
        </w:rPr>
        <w:t>OAH Newsletter</w:t>
      </w:r>
      <w:r w:rsidRPr="003C14A7">
        <w:rPr>
          <w:rFonts w:cstheme="minorHAnsi"/>
          <w:sz w:val="24"/>
          <w:szCs w:val="24"/>
        </w:rPr>
        <w:t>). Should the OAH and IUPUI choose, these copies can be included on their websites if they so choose.</w:t>
      </w:r>
    </w:p>
    <w:p w14:paraId="1B071F16" w14:textId="77777777" w:rsidR="00C4647F" w:rsidRPr="003C14A7" w:rsidRDefault="00C4647F" w:rsidP="00C4647F">
      <w:pPr>
        <w:rPr>
          <w:rFonts w:cstheme="minorHAnsi"/>
          <w:sz w:val="24"/>
          <w:szCs w:val="24"/>
        </w:rPr>
      </w:pPr>
      <w:r w:rsidRPr="003C14A7">
        <w:rPr>
          <w:rFonts w:cstheme="minorHAnsi"/>
          <w:sz w:val="24"/>
          <w:szCs w:val="24"/>
        </w:rPr>
        <w:tab/>
        <w:t xml:space="preserve">In summary, these steps must be followed if this option is chosen: </w:t>
      </w:r>
    </w:p>
    <w:p w14:paraId="7B405EF0"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The OAH meets with the DLP, IU </w:t>
      </w:r>
      <w:proofErr w:type="spellStart"/>
      <w:r w:rsidRPr="003C14A7">
        <w:rPr>
          <w:rFonts w:cstheme="minorHAnsi"/>
          <w:sz w:val="24"/>
          <w:szCs w:val="24"/>
        </w:rPr>
        <w:t>ScholarWorks</w:t>
      </w:r>
      <w:proofErr w:type="spellEnd"/>
      <w:r w:rsidRPr="003C14A7">
        <w:rPr>
          <w:rFonts w:cstheme="minorHAnsi"/>
          <w:sz w:val="24"/>
          <w:szCs w:val="24"/>
        </w:rPr>
        <w:t xml:space="preserve">, and the IUPUI archives to officially agree to the plan. </w:t>
      </w:r>
    </w:p>
    <w:p w14:paraId="6F87161F"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Michelle </w:t>
      </w:r>
      <w:proofErr w:type="spellStart"/>
      <w:r w:rsidRPr="003C14A7">
        <w:rPr>
          <w:rFonts w:cstheme="minorHAnsi"/>
          <w:sz w:val="24"/>
          <w:szCs w:val="24"/>
        </w:rPr>
        <w:t>Dalmau</w:t>
      </w:r>
      <w:proofErr w:type="spellEnd"/>
      <w:r w:rsidRPr="003C14A7">
        <w:rPr>
          <w:rFonts w:cstheme="minorHAnsi"/>
          <w:sz w:val="24"/>
          <w:szCs w:val="24"/>
        </w:rPr>
        <w:t xml:space="preserve"> works with Howard Rosenbaum of SLIS to establish the internship position (possibly beginning summer 2012, but likely starting the fall semester of 2012). </w:t>
      </w:r>
    </w:p>
    <w:p w14:paraId="2C6883B2"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The OAH supplies Ms. </w:t>
      </w:r>
      <w:proofErr w:type="spellStart"/>
      <w:r w:rsidRPr="003C14A7">
        <w:rPr>
          <w:rFonts w:cstheme="minorHAnsi"/>
          <w:sz w:val="24"/>
          <w:szCs w:val="24"/>
        </w:rPr>
        <w:t>Dalmau</w:t>
      </w:r>
      <w:proofErr w:type="spellEnd"/>
      <w:r w:rsidRPr="003C14A7">
        <w:rPr>
          <w:rFonts w:cstheme="minorHAnsi"/>
          <w:sz w:val="24"/>
          <w:szCs w:val="24"/>
        </w:rPr>
        <w:t xml:space="preserve"> with the unbound copies of the </w:t>
      </w:r>
      <w:r w:rsidRPr="003C14A7">
        <w:rPr>
          <w:rFonts w:cstheme="minorHAnsi"/>
          <w:i/>
          <w:sz w:val="24"/>
          <w:szCs w:val="24"/>
        </w:rPr>
        <w:t>OAH Newsletter</w:t>
      </w:r>
      <w:r w:rsidRPr="003C14A7">
        <w:rPr>
          <w:rFonts w:cstheme="minorHAnsi"/>
          <w:sz w:val="24"/>
          <w:szCs w:val="24"/>
        </w:rPr>
        <w:t xml:space="preserve">; </w:t>
      </w:r>
    </w:p>
    <w:p w14:paraId="409114D0"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An intern is “hired” for the project and given the project materials and training in the DLP. </w:t>
      </w:r>
    </w:p>
    <w:p w14:paraId="18D83E8A"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The intern works with Jennifer </w:t>
      </w:r>
      <w:proofErr w:type="spellStart"/>
      <w:r w:rsidRPr="003C14A7">
        <w:rPr>
          <w:rFonts w:cstheme="minorHAnsi"/>
          <w:sz w:val="24"/>
          <w:szCs w:val="24"/>
        </w:rPr>
        <w:t>Laherty</w:t>
      </w:r>
      <w:proofErr w:type="spellEnd"/>
      <w:r w:rsidRPr="003C14A7">
        <w:rPr>
          <w:rFonts w:cstheme="minorHAnsi"/>
          <w:sz w:val="24"/>
          <w:szCs w:val="24"/>
        </w:rPr>
        <w:t xml:space="preserve"> to determine the appropriate metadata for inclusion in IU </w:t>
      </w:r>
      <w:proofErr w:type="spellStart"/>
      <w:r w:rsidRPr="003C14A7">
        <w:rPr>
          <w:rFonts w:cstheme="minorHAnsi"/>
          <w:sz w:val="24"/>
          <w:szCs w:val="24"/>
        </w:rPr>
        <w:t>ScholarWorkss</w:t>
      </w:r>
      <w:proofErr w:type="spellEnd"/>
      <w:r w:rsidRPr="003C14A7">
        <w:rPr>
          <w:rFonts w:cstheme="minorHAnsi"/>
          <w:sz w:val="24"/>
          <w:szCs w:val="24"/>
        </w:rPr>
        <w:t xml:space="preserve">. </w:t>
      </w:r>
    </w:p>
    <w:p w14:paraId="3AE3F8D8"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The intern scans the run of the </w:t>
      </w:r>
      <w:r w:rsidRPr="003C14A7">
        <w:rPr>
          <w:rFonts w:cstheme="minorHAnsi"/>
          <w:i/>
          <w:sz w:val="24"/>
          <w:szCs w:val="24"/>
        </w:rPr>
        <w:t>Newsletter</w:t>
      </w:r>
      <w:r w:rsidRPr="003C14A7">
        <w:rPr>
          <w:rFonts w:cstheme="minorHAnsi"/>
          <w:sz w:val="24"/>
          <w:szCs w:val="24"/>
        </w:rPr>
        <w:t xml:space="preserve"> and keeps track of the chosen metadata. </w:t>
      </w:r>
    </w:p>
    <w:p w14:paraId="56CE3F99"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The student uploads the access copies of the digitized </w:t>
      </w:r>
      <w:r w:rsidRPr="003C14A7">
        <w:rPr>
          <w:rFonts w:cstheme="minorHAnsi"/>
          <w:i/>
          <w:sz w:val="24"/>
          <w:szCs w:val="24"/>
        </w:rPr>
        <w:t>Newsletter</w:t>
      </w:r>
      <w:r w:rsidRPr="003C14A7">
        <w:rPr>
          <w:rFonts w:cstheme="minorHAnsi"/>
          <w:sz w:val="24"/>
          <w:szCs w:val="24"/>
        </w:rPr>
        <w:t xml:space="preserve"> to IU </w:t>
      </w:r>
      <w:proofErr w:type="spellStart"/>
      <w:r w:rsidRPr="003C14A7">
        <w:rPr>
          <w:rFonts w:cstheme="minorHAnsi"/>
          <w:sz w:val="24"/>
          <w:szCs w:val="24"/>
        </w:rPr>
        <w:t>ScholarWorks</w:t>
      </w:r>
      <w:proofErr w:type="spellEnd"/>
      <w:r w:rsidRPr="003C14A7">
        <w:rPr>
          <w:rFonts w:cstheme="minorHAnsi"/>
          <w:sz w:val="24"/>
          <w:szCs w:val="24"/>
        </w:rPr>
        <w:t xml:space="preserve"> and the preservation copies are stored in the DLP infrastructure. </w:t>
      </w:r>
    </w:p>
    <w:p w14:paraId="416AB536"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Access copies are given to the OAH and IUPUI.</w:t>
      </w:r>
    </w:p>
    <w:p w14:paraId="35B6B049" w14:textId="77777777" w:rsidR="00C4647F" w:rsidRPr="003C14A7" w:rsidRDefault="00C4647F" w:rsidP="00C4647F">
      <w:pPr>
        <w:pStyle w:val="ListParagraph"/>
        <w:numPr>
          <w:ilvl w:val="0"/>
          <w:numId w:val="10"/>
        </w:numPr>
        <w:spacing w:after="0" w:line="240" w:lineRule="auto"/>
        <w:rPr>
          <w:rFonts w:cstheme="minorHAnsi"/>
          <w:sz w:val="24"/>
          <w:szCs w:val="24"/>
        </w:rPr>
      </w:pPr>
      <w:r w:rsidRPr="003C14A7">
        <w:rPr>
          <w:rFonts w:cstheme="minorHAnsi"/>
          <w:sz w:val="24"/>
          <w:szCs w:val="24"/>
        </w:rPr>
        <w:t xml:space="preserve">OAH and IUPUI link to </w:t>
      </w:r>
      <w:proofErr w:type="spellStart"/>
      <w:r w:rsidRPr="003C14A7">
        <w:rPr>
          <w:rFonts w:cstheme="minorHAnsi"/>
          <w:sz w:val="24"/>
          <w:szCs w:val="24"/>
        </w:rPr>
        <w:t>ScholarWorks</w:t>
      </w:r>
      <w:proofErr w:type="spellEnd"/>
      <w:r w:rsidRPr="003C14A7">
        <w:rPr>
          <w:rFonts w:cstheme="minorHAnsi"/>
          <w:sz w:val="24"/>
          <w:szCs w:val="24"/>
        </w:rPr>
        <w:t xml:space="preserve"> to provide access to the </w:t>
      </w:r>
      <w:r w:rsidRPr="003C14A7">
        <w:rPr>
          <w:rFonts w:cstheme="minorHAnsi"/>
          <w:i/>
          <w:sz w:val="24"/>
          <w:szCs w:val="24"/>
        </w:rPr>
        <w:t>OAH Newsletter</w:t>
      </w:r>
      <w:r w:rsidRPr="003C14A7">
        <w:rPr>
          <w:rFonts w:cstheme="minorHAnsi"/>
          <w:sz w:val="24"/>
          <w:szCs w:val="24"/>
        </w:rPr>
        <w:t xml:space="preserve">. </w:t>
      </w:r>
    </w:p>
    <w:p w14:paraId="3C95A7ED" w14:textId="77777777" w:rsidR="00C4647F" w:rsidRPr="003C14A7" w:rsidRDefault="00C4647F" w:rsidP="00C4647F">
      <w:pPr>
        <w:ind w:left="720"/>
        <w:rPr>
          <w:rFonts w:cstheme="minorHAnsi"/>
          <w:sz w:val="24"/>
          <w:szCs w:val="24"/>
        </w:rPr>
      </w:pPr>
    </w:p>
    <w:p w14:paraId="54580CE8" w14:textId="77777777" w:rsidR="00C4647F" w:rsidRPr="003C14A7" w:rsidRDefault="00C4647F" w:rsidP="00C4647F">
      <w:pPr>
        <w:ind w:firstLine="360"/>
        <w:rPr>
          <w:rFonts w:cstheme="minorHAnsi"/>
          <w:sz w:val="24"/>
          <w:szCs w:val="24"/>
        </w:rPr>
      </w:pPr>
      <w:r w:rsidRPr="003C14A7">
        <w:rPr>
          <w:rFonts w:cstheme="minorHAnsi"/>
          <w:sz w:val="24"/>
          <w:szCs w:val="24"/>
        </w:rPr>
        <w:lastRenderedPageBreak/>
        <w:t xml:space="preserve">The second option also involves an internship as well outsourced management, therefore reducing the OAH’s monetary and time costs. This option relies upon Brenda Burk, IUPUI archivist and archivist of the OAH, creating an internship at the IUPUI archives to digitize the entire run of the </w:t>
      </w:r>
      <w:r w:rsidRPr="003C14A7">
        <w:rPr>
          <w:rFonts w:cstheme="minorHAnsi"/>
          <w:i/>
          <w:sz w:val="24"/>
          <w:szCs w:val="24"/>
        </w:rPr>
        <w:t>OAH Newsletter</w:t>
      </w:r>
      <w:r w:rsidRPr="003C14A7">
        <w:rPr>
          <w:rFonts w:cstheme="minorHAnsi"/>
          <w:sz w:val="24"/>
          <w:szCs w:val="24"/>
        </w:rPr>
        <w:t xml:space="preserve"> and make those digital copies available on the IUPUI archives website. Ms. Burk has agreed to this, and has forecasted that the scanning and metadata entry should take between six and eight weeks. The internship would be through SLIS in Indianapolis, thus offering the same benefits for the student intern as the first option. The digitized files would be available on the OAH </w:t>
      </w:r>
      <w:proofErr w:type="spellStart"/>
      <w:r w:rsidRPr="003C14A7">
        <w:rPr>
          <w:rFonts w:cstheme="minorHAnsi"/>
          <w:sz w:val="24"/>
          <w:szCs w:val="24"/>
        </w:rPr>
        <w:t>eCollection</w:t>
      </w:r>
      <w:proofErr w:type="spellEnd"/>
      <w:r w:rsidRPr="003C14A7">
        <w:rPr>
          <w:rFonts w:cstheme="minorHAnsi"/>
          <w:sz w:val="24"/>
          <w:szCs w:val="24"/>
        </w:rPr>
        <w:t xml:space="preserve"> page at </w:t>
      </w:r>
      <w:hyperlink r:id="rId10" w:history="1">
        <w:r w:rsidRPr="003C14A7">
          <w:rPr>
            <w:rStyle w:val="Hyperlink"/>
            <w:rFonts w:cstheme="minorHAnsi"/>
            <w:sz w:val="24"/>
            <w:szCs w:val="24"/>
          </w:rPr>
          <w:t>https://archives.iupui.edu/handle/2450/484</w:t>
        </w:r>
      </w:hyperlink>
      <w:r w:rsidRPr="003C14A7">
        <w:rPr>
          <w:rFonts w:cstheme="minorHAnsi"/>
          <w:sz w:val="24"/>
          <w:szCs w:val="24"/>
        </w:rPr>
        <w:t xml:space="preserve">. Additionally, long-term digital preservation is guaranteed by the Ruth Lilly Archives. The OAH will be given access copies of the digitized </w:t>
      </w:r>
      <w:r w:rsidRPr="003C14A7">
        <w:rPr>
          <w:rFonts w:cstheme="minorHAnsi"/>
          <w:i/>
          <w:sz w:val="24"/>
          <w:szCs w:val="24"/>
        </w:rPr>
        <w:t>Newsletter</w:t>
      </w:r>
      <w:r w:rsidRPr="003C14A7">
        <w:rPr>
          <w:rFonts w:cstheme="minorHAnsi"/>
          <w:sz w:val="24"/>
          <w:szCs w:val="24"/>
        </w:rPr>
        <w:t>, and the archive page will be updated to reflect the new digital components of the collection.</w:t>
      </w:r>
    </w:p>
    <w:p w14:paraId="50F40A01" w14:textId="77777777" w:rsidR="00C4647F" w:rsidRPr="003C14A7" w:rsidRDefault="00C4647F" w:rsidP="00C4647F">
      <w:pPr>
        <w:rPr>
          <w:rFonts w:cstheme="minorHAnsi"/>
          <w:sz w:val="24"/>
          <w:szCs w:val="24"/>
        </w:rPr>
      </w:pPr>
      <w:r w:rsidRPr="003C14A7">
        <w:rPr>
          <w:rFonts w:cstheme="minorHAnsi"/>
          <w:sz w:val="24"/>
          <w:szCs w:val="24"/>
        </w:rPr>
        <w:tab/>
        <w:t xml:space="preserve">If this option is chosen, these steps must be followed: </w:t>
      </w:r>
    </w:p>
    <w:p w14:paraId="3D30AD84" w14:textId="77777777" w:rsidR="00C4647F" w:rsidRPr="003C14A7" w:rsidRDefault="00C4647F" w:rsidP="00C4647F">
      <w:pPr>
        <w:pStyle w:val="ListParagraph"/>
        <w:numPr>
          <w:ilvl w:val="0"/>
          <w:numId w:val="11"/>
        </w:numPr>
        <w:spacing w:after="0" w:line="240" w:lineRule="auto"/>
        <w:rPr>
          <w:rFonts w:cstheme="minorHAnsi"/>
          <w:sz w:val="24"/>
          <w:szCs w:val="24"/>
        </w:rPr>
      </w:pPr>
      <w:r w:rsidRPr="003C14A7">
        <w:rPr>
          <w:rFonts w:cstheme="minorHAnsi"/>
          <w:sz w:val="24"/>
          <w:szCs w:val="24"/>
        </w:rPr>
        <w:t>The OAH meets with Brenda Burk to begin the project.</w:t>
      </w:r>
    </w:p>
    <w:p w14:paraId="0F7D830A" w14:textId="77777777" w:rsidR="00C4647F" w:rsidRPr="003C14A7" w:rsidRDefault="00C4647F" w:rsidP="00C4647F">
      <w:pPr>
        <w:pStyle w:val="ListParagraph"/>
        <w:numPr>
          <w:ilvl w:val="0"/>
          <w:numId w:val="11"/>
        </w:numPr>
        <w:spacing w:after="0" w:line="240" w:lineRule="auto"/>
        <w:rPr>
          <w:rFonts w:cstheme="minorHAnsi"/>
          <w:sz w:val="24"/>
          <w:szCs w:val="24"/>
        </w:rPr>
      </w:pPr>
      <w:r w:rsidRPr="003C14A7">
        <w:rPr>
          <w:rFonts w:cstheme="minorHAnsi"/>
          <w:sz w:val="24"/>
          <w:szCs w:val="24"/>
        </w:rPr>
        <w:t>Ms. Burk sets up the internship through SLIS in Indianapolis.</w:t>
      </w:r>
    </w:p>
    <w:p w14:paraId="5D18C131" w14:textId="77777777" w:rsidR="00C4647F" w:rsidRPr="003C14A7" w:rsidRDefault="00C4647F" w:rsidP="00C4647F">
      <w:pPr>
        <w:pStyle w:val="ListParagraph"/>
        <w:numPr>
          <w:ilvl w:val="0"/>
          <w:numId w:val="11"/>
        </w:numPr>
        <w:spacing w:after="0" w:line="240" w:lineRule="auto"/>
        <w:rPr>
          <w:rFonts w:cstheme="minorHAnsi"/>
          <w:sz w:val="24"/>
          <w:szCs w:val="24"/>
        </w:rPr>
      </w:pPr>
      <w:r w:rsidRPr="003C14A7">
        <w:rPr>
          <w:rFonts w:cstheme="minorHAnsi"/>
          <w:sz w:val="24"/>
          <w:szCs w:val="24"/>
        </w:rPr>
        <w:t>Ms. Burk finds and trains the intern.</w:t>
      </w:r>
    </w:p>
    <w:p w14:paraId="19B8553C" w14:textId="77777777" w:rsidR="00C4647F" w:rsidRPr="003C14A7" w:rsidRDefault="00C4647F" w:rsidP="00C4647F">
      <w:pPr>
        <w:pStyle w:val="ListParagraph"/>
        <w:numPr>
          <w:ilvl w:val="0"/>
          <w:numId w:val="11"/>
        </w:numPr>
        <w:spacing w:after="0" w:line="240" w:lineRule="auto"/>
        <w:rPr>
          <w:rFonts w:cstheme="minorHAnsi"/>
          <w:sz w:val="24"/>
          <w:szCs w:val="24"/>
        </w:rPr>
      </w:pPr>
      <w:proofErr w:type="gramStart"/>
      <w:r w:rsidRPr="003C14A7">
        <w:rPr>
          <w:rFonts w:cstheme="minorHAnsi"/>
          <w:sz w:val="24"/>
          <w:szCs w:val="24"/>
        </w:rPr>
        <w:t>the</w:t>
      </w:r>
      <w:proofErr w:type="gramEnd"/>
      <w:r w:rsidRPr="003C14A7">
        <w:rPr>
          <w:rFonts w:cstheme="minorHAnsi"/>
          <w:sz w:val="24"/>
          <w:szCs w:val="24"/>
        </w:rPr>
        <w:t xml:space="preserve"> intern scans and supplies appropriate metadata to the individual issues of the </w:t>
      </w:r>
      <w:r w:rsidRPr="003C14A7">
        <w:rPr>
          <w:rFonts w:cstheme="minorHAnsi"/>
          <w:i/>
          <w:sz w:val="24"/>
          <w:szCs w:val="24"/>
        </w:rPr>
        <w:t>OAH Newsletter</w:t>
      </w:r>
      <w:r w:rsidRPr="003C14A7">
        <w:rPr>
          <w:rFonts w:cstheme="minorHAnsi"/>
          <w:sz w:val="24"/>
          <w:szCs w:val="24"/>
        </w:rPr>
        <w:t>.</w:t>
      </w:r>
    </w:p>
    <w:p w14:paraId="4FAAAFDE" w14:textId="77777777" w:rsidR="00C4647F" w:rsidRPr="003C14A7" w:rsidRDefault="00C4647F" w:rsidP="00C4647F">
      <w:pPr>
        <w:pStyle w:val="ListParagraph"/>
        <w:numPr>
          <w:ilvl w:val="0"/>
          <w:numId w:val="11"/>
        </w:numPr>
        <w:spacing w:after="0" w:line="240" w:lineRule="auto"/>
        <w:rPr>
          <w:rFonts w:cstheme="minorHAnsi"/>
          <w:sz w:val="24"/>
          <w:szCs w:val="24"/>
        </w:rPr>
      </w:pPr>
      <w:r w:rsidRPr="003C14A7">
        <w:rPr>
          <w:rFonts w:cstheme="minorHAnsi"/>
          <w:sz w:val="24"/>
          <w:szCs w:val="24"/>
        </w:rPr>
        <w:t>Ms. Burk makes the scanned copies available through the IUPUI archives web page.</w:t>
      </w:r>
    </w:p>
    <w:p w14:paraId="6229C604" w14:textId="77777777" w:rsidR="00C4647F" w:rsidRPr="003C14A7" w:rsidRDefault="00C4647F" w:rsidP="00C4647F">
      <w:pPr>
        <w:pStyle w:val="ListParagraph"/>
        <w:numPr>
          <w:ilvl w:val="0"/>
          <w:numId w:val="11"/>
        </w:numPr>
        <w:spacing w:after="0" w:line="240" w:lineRule="auto"/>
        <w:rPr>
          <w:rFonts w:cstheme="minorHAnsi"/>
          <w:sz w:val="24"/>
          <w:szCs w:val="24"/>
        </w:rPr>
      </w:pPr>
      <w:r w:rsidRPr="003C14A7">
        <w:rPr>
          <w:rFonts w:cstheme="minorHAnsi"/>
          <w:sz w:val="24"/>
          <w:szCs w:val="24"/>
        </w:rPr>
        <w:t>The OAH is given scanned access copies.</w:t>
      </w:r>
    </w:p>
    <w:p w14:paraId="779E76A5" w14:textId="77777777" w:rsidR="00C4647F" w:rsidRPr="003C14A7" w:rsidRDefault="00C4647F" w:rsidP="00C4647F">
      <w:pPr>
        <w:rPr>
          <w:rFonts w:cstheme="minorHAnsi"/>
          <w:sz w:val="24"/>
          <w:szCs w:val="24"/>
        </w:rPr>
      </w:pPr>
      <w:r w:rsidRPr="003C14A7">
        <w:rPr>
          <w:rFonts w:cstheme="minorHAnsi"/>
          <w:sz w:val="24"/>
          <w:szCs w:val="24"/>
        </w:rPr>
        <w:tab/>
        <w:t xml:space="preserve">Both options accomplish the goal of digitizing and making accessible the run of the </w:t>
      </w:r>
      <w:r w:rsidRPr="003C14A7">
        <w:rPr>
          <w:rFonts w:cstheme="minorHAnsi"/>
          <w:i/>
          <w:sz w:val="24"/>
          <w:szCs w:val="24"/>
        </w:rPr>
        <w:t>OAH Newsletter</w:t>
      </w:r>
      <w:r w:rsidRPr="003C14A7">
        <w:rPr>
          <w:rFonts w:cstheme="minorHAnsi"/>
          <w:sz w:val="24"/>
          <w:szCs w:val="24"/>
        </w:rPr>
        <w:t xml:space="preserve">. The first option, we feel, is more robust; it creates more digital copies, puts the copies in multiple repositories, and increases </w:t>
      </w:r>
      <w:proofErr w:type="spellStart"/>
      <w:r w:rsidRPr="003C14A7">
        <w:rPr>
          <w:rFonts w:cstheme="minorHAnsi"/>
          <w:sz w:val="24"/>
          <w:szCs w:val="24"/>
        </w:rPr>
        <w:t>findability</w:t>
      </w:r>
      <w:proofErr w:type="spellEnd"/>
      <w:r w:rsidRPr="003C14A7">
        <w:rPr>
          <w:rFonts w:cstheme="minorHAnsi"/>
          <w:sz w:val="24"/>
          <w:szCs w:val="24"/>
        </w:rPr>
        <w:t xml:space="preserve"> while, at the same time, allowing the OAH to make connections with more Indiana University organizations like the DLP and </w:t>
      </w:r>
      <w:proofErr w:type="spellStart"/>
      <w:r w:rsidRPr="003C14A7">
        <w:rPr>
          <w:rFonts w:cstheme="minorHAnsi"/>
          <w:sz w:val="24"/>
          <w:szCs w:val="24"/>
        </w:rPr>
        <w:t>ScholarWorks</w:t>
      </w:r>
      <w:proofErr w:type="spellEnd"/>
      <w:r w:rsidRPr="003C14A7">
        <w:rPr>
          <w:rFonts w:cstheme="minorHAnsi"/>
          <w:sz w:val="24"/>
          <w:szCs w:val="24"/>
        </w:rPr>
        <w:t xml:space="preserve">. Option two, while not as robust, accomplishes similar goals but with a few concerns: There is a question as to whether the entire run of the </w:t>
      </w:r>
      <w:r w:rsidRPr="003C14A7">
        <w:rPr>
          <w:rFonts w:cstheme="minorHAnsi"/>
          <w:i/>
          <w:sz w:val="24"/>
          <w:szCs w:val="24"/>
        </w:rPr>
        <w:t>Newsletter</w:t>
      </w:r>
      <w:r w:rsidRPr="003C14A7">
        <w:rPr>
          <w:rFonts w:cstheme="minorHAnsi"/>
          <w:sz w:val="24"/>
          <w:szCs w:val="24"/>
        </w:rPr>
        <w:t xml:space="preserve"> is at the archives: the current website says the collection only runs through 2003.  Also the OAH has not been able to supply financial support to the archives for some time. However, the second option may prove to be more politically correct. In either case, the </w:t>
      </w:r>
      <w:r w:rsidRPr="003C14A7">
        <w:rPr>
          <w:rFonts w:cstheme="minorHAnsi"/>
          <w:i/>
          <w:sz w:val="24"/>
          <w:szCs w:val="24"/>
        </w:rPr>
        <w:t>Newsletter</w:t>
      </w:r>
      <w:r w:rsidRPr="003C14A7">
        <w:rPr>
          <w:rFonts w:cstheme="minorHAnsi"/>
          <w:sz w:val="24"/>
          <w:szCs w:val="24"/>
        </w:rPr>
        <w:t>, currently inaccessible to staff, members, and the public, in both cases becomes a usable scholarly resource for staff, OAH members, and the general public.</w:t>
      </w:r>
    </w:p>
    <w:p w14:paraId="153A8710" w14:textId="77777777" w:rsidR="00CF5CCB" w:rsidRPr="003C14A7" w:rsidRDefault="00CF5CCB" w:rsidP="00CF5CCB">
      <w:pPr>
        <w:spacing w:after="0" w:line="240" w:lineRule="auto"/>
        <w:rPr>
          <w:rFonts w:eastAsia="Times New Roman" w:cstheme="minorHAnsi"/>
          <w:sz w:val="24"/>
          <w:szCs w:val="24"/>
        </w:rPr>
      </w:pPr>
    </w:p>
    <w:p w14:paraId="015C32AE" w14:textId="77777777" w:rsidR="00CF5CCB" w:rsidRPr="003C14A7" w:rsidRDefault="00CF5CCB" w:rsidP="00CF5CCB">
      <w:pPr>
        <w:spacing w:after="0" w:line="240" w:lineRule="auto"/>
        <w:rPr>
          <w:rFonts w:eastAsia="Times New Roman" w:cstheme="minorHAnsi"/>
          <w:sz w:val="24"/>
          <w:szCs w:val="24"/>
        </w:rPr>
      </w:pPr>
    </w:p>
    <w:p w14:paraId="4910E3B9" w14:textId="77777777" w:rsidR="006F37EE" w:rsidRPr="003C14A7" w:rsidRDefault="006F37EE" w:rsidP="00CF5CCB">
      <w:pPr>
        <w:spacing w:after="0" w:line="240" w:lineRule="auto"/>
        <w:rPr>
          <w:rFonts w:eastAsia="Times New Roman" w:cstheme="minorHAnsi"/>
          <w:sz w:val="24"/>
          <w:szCs w:val="24"/>
        </w:rPr>
      </w:pPr>
    </w:p>
    <w:p w14:paraId="27FD17FC" w14:textId="77777777" w:rsidR="006F37EE" w:rsidRPr="003C14A7" w:rsidRDefault="006F37EE" w:rsidP="00CF5CCB">
      <w:pPr>
        <w:spacing w:after="0" w:line="240" w:lineRule="auto"/>
        <w:rPr>
          <w:rFonts w:eastAsia="Times New Roman" w:cstheme="minorHAnsi"/>
          <w:sz w:val="24"/>
          <w:szCs w:val="24"/>
        </w:rPr>
      </w:pPr>
    </w:p>
    <w:p w14:paraId="338DF371" w14:textId="77777777" w:rsidR="006F37EE" w:rsidRPr="003C14A7" w:rsidRDefault="006F37EE" w:rsidP="00CF5CCB">
      <w:pPr>
        <w:spacing w:after="0" w:line="240" w:lineRule="auto"/>
        <w:rPr>
          <w:rFonts w:eastAsia="Times New Roman" w:cstheme="minorHAnsi"/>
          <w:sz w:val="24"/>
          <w:szCs w:val="24"/>
        </w:rPr>
      </w:pPr>
    </w:p>
    <w:p w14:paraId="67C1082C" w14:textId="77777777" w:rsidR="006F37EE" w:rsidRPr="003C14A7" w:rsidRDefault="006F37EE" w:rsidP="00CF5CCB">
      <w:pPr>
        <w:spacing w:after="0" w:line="240" w:lineRule="auto"/>
        <w:rPr>
          <w:rFonts w:eastAsia="Times New Roman" w:cstheme="minorHAnsi"/>
          <w:sz w:val="24"/>
          <w:szCs w:val="24"/>
        </w:rPr>
      </w:pPr>
    </w:p>
    <w:p w14:paraId="73635CD1" w14:textId="77777777" w:rsidR="006F37EE" w:rsidRPr="003C14A7" w:rsidRDefault="006F37EE" w:rsidP="00CF5CCB">
      <w:pPr>
        <w:spacing w:after="0" w:line="240" w:lineRule="auto"/>
        <w:rPr>
          <w:rFonts w:eastAsia="Times New Roman" w:cstheme="minorHAnsi"/>
          <w:sz w:val="24"/>
          <w:szCs w:val="24"/>
        </w:rPr>
      </w:pPr>
    </w:p>
    <w:p w14:paraId="1F230381" w14:textId="77777777" w:rsidR="00C4647F" w:rsidRPr="003C14A7" w:rsidRDefault="00C4647F" w:rsidP="00043196">
      <w:pPr>
        <w:pStyle w:val="NoSpacing"/>
        <w:jc w:val="center"/>
        <w:rPr>
          <w:rFonts w:cstheme="minorHAnsi"/>
          <w:b/>
          <w:sz w:val="24"/>
          <w:szCs w:val="24"/>
          <w:u w:val="single"/>
        </w:rPr>
      </w:pPr>
      <w:r w:rsidRPr="003C14A7">
        <w:rPr>
          <w:rFonts w:cstheme="minorHAnsi"/>
          <w:b/>
          <w:sz w:val="24"/>
          <w:szCs w:val="24"/>
          <w:u w:val="single"/>
        </w:rPr>
        <w:lastRenderedPageBreak/>
        <w:t>Cost and Benefits</w:t>
      </w:r>
    </w:p>
    <w:p w14:paraId="1D4A2603" w14:textId="77777777" w:rsidR="00C4647F" w:rsidRPr="003C14A7" w:rsidRDefault="00C4647F" w:rsidP="00C4647F">
      <w:pPr>
        <w:pStyle w:val="NoSpacing"/>
        <w:rPr>
          <w:rFonts w:cstheme="minorHAnsi"/>
          <w:b/>
          <w:sz w:val="24"/>
          <w:szCs w:val="24"/>
          <w:u w:val="single"/>
        </w:rPr>
      </w:pPr>
    </w:p>
    <w:p w14:paraId="40A0F2C5" w14:textId="4F9BFCAA" w:rsidR="00C4647F" w:rsidRPr="003C14A7" w:rsidRDefault="00C4647F" w:rsidP="00C4647F">
      <w:pPr>
        <w:pStyle w:val="NoSpacing"/>
        <w:rPr>
          <w:ins w:id="36" w:author="Jason Groth" w:date="2011-12-04T12:39:00Z"/>
          <w:rFonts w:cstheme="minorHAnsi"/>
          <w:sz w:val="24"/>
          <w:szCs w:val="24"/>
        </w:rPr>
      </w:pPr>
      <w:r w:rsidRPr="003C14A7">
        <w:rPr>
          <w:rFonts w:cstheme="minorHAnsi"/>
          <w:sz w:val="24"/>
          <w:szCs w:val="24"/>
        </w:rPr>
        <w:tab/>
        <w:t xml:space="preserve">The two options we are proposing meet all of our requirements and in the end have largely similar strengths and weaknesses. </w:t>
      </w:r>
      <w:r w:rsidR="004C57B8" w:rsidRPr="003C14A7">
        <w:rPr>
          <w:rFonts w:cstheme="minorHAnsi"/>
          <w:sz w:val="24"/>
          <w:szCs w:val="24"/>
        </w:rPr>
        <w:t xml:space="preserve">They also take into consideration all that was learned through the interviews and the survey.  </w:t>
      </w:r>
      <w:del w:id="37" w:author="Jason Groth" w:date="2011-12-04T12:25:00Z">
        <w:r w:rsidRPr="003C14A7" w:rsidDel="00EF4A9A">
          <w:rPr>
            <w:rFonts w:cstheme="minorHAnsi"/>
            <w:sz w:val="24"/>
            <w:szCs w:val="24"/>
          </w:rPr>
          <w:delText xml:space="preserve"> </w:delText>
        </w:r>
      </w:del>
      <w:r w:rsidRPr="003C14A7">
        <w:rPr>
          <w:rFonts w:cstheme="minorHAnsi"/>
          <w:sz w:val="24"/>
          <w:szCs w:val="24"/>
        </w:rPr>
        <w:t xml:space="preserve">Both of the options are cheap, deliverable in a semester, produce </w:t>
      </w:r>
      <w:ins w:id="38" w:author="Jason Groth" w:date="2011-12-04T12:25:00Z">
        <w:r w:rsidRPr="003C14A7">
          <w:rPr>
            <w:rFonts w:cstheme="minorHAnsi"/>
            <w:sz w:val="24"/>
            <w:szCs w:val="24"/>
          </w:rPr>
          <w:t>a</w:t>
        </w:r>
      </w:ins>
      <w:ins w:id="39" w:author="Jason Groth" w:date="2011-12-04T12:26:00Z">
        <w:r w:rsidRPr="003C14A7">
          <w:rPr>
            <w:rFonts w:cstheme="minorHAnsi"/>
            <w:sz w:val="24"/>
            <w:szCs w:val="24"/>
          </w:rPr>
          <w:t>n</w:t>
        </w:r>
      </w:ins>
      <w:ins w:id="40" w:author="Jason Groth" w:date="2011-12-04T12:25:00Z">
        <w:r w:rsidRPr="003C14A7">
          <w:rPr>
            <w:rFonts w:cstheme="minorHAnsi"/>
            <w:sz w:val="24"/>
            <w:szCs w:val="24"/>
          </w:rPr>
          <w:t xml:space="preserve"> </w:t>
        </w:r>
      </w:ins>
      <w:del w:id="41" w:author="Jason Groth" w:date="2011-12-04T12:26:00Z">
        <w:r w:rsidRPr="003C14A7" w:rsidDel="00EF4A9A">
          <w:rPr>
            <w:rFonts w:cstheme="minorHAnsi"/>
            <w:sz w:val="24"/>
            <w:szCs w:val="24"/>
          </w:rPr>
          <w:delText>high quality digitized product</w:delText>
        </w:r>
      </w:del>
      <w:ins w:id="42" w:author="Jason Groth" w:date="2011-12-04T12:26:00Z">
        <w:r w:rsidRPr="003C14A7">
          <w:rPr>
            <w:rFonts w:cstheme="minorHAnsi"/>
            <w:sz w:val="24"/>
            <w:szCs w:val="24"/>
          </w:rPr>
          <w:t>accessible and searchable digitized project</w:t>
        </w:r>
      </w:ins>
      <w:r w:rsidRPr="003C14A7">
        <w:rPr>
          <w:rFonts w:cstheme="minorHAnsi"/>
          <w:sz w:val="24"/>
          <w:szCs w:val="24"/>
        </w:rPr>
        <w:t>, preserve the physical copies, allow online access, and create an internship opportunity</w:t>
      </w:r>
      <w:ins w:id="43" w:author="Jason Groth" w:date="2011-12-04T12:26:00Z">
        <w:r w:rsidRPr="003C14A7">
          <w:rPr>
            <w:rFonts w:cstheme="minorHAnsi"/>
            <w:sz w:val="24"/>
            <w:szCs w:val="24"/>
          </w:rPr>
          <w:t xml:space="preserve"> for a graduate student looking for project management experience</w:t>
        </w:r>
      </w:ins>
      <w:r w:rsidRPr="003C14A7">
        <w:rPr>
          <w:rFonts w:cstheme="minorHAnsi"/>
          <w:sz w:val="24"/>
          <w:szCs w:val="24"/>
        </w:rPr>
        <w:t xml:space="preserve">. </w:t>
      </w:r>
      <w:del w:id="44" w:author="Jason Groth" w:date="2011-12-04T12:25:00Z">
        <w:r w:rsidRPr="003C14A7" w:rsidDel="00EF4A9A">
          <w:rPr>
            <w:rFonts w:cstheme="minorHAnsi"/>
            <w:sz w:val="24"/>
            <w:szCs w:val="24"/>
          </w:rPr>
          <w:delText xml:space="preserve"> </w:delText>
        </w:r>
      </w:del>
      <w:r w:rsidRPr="003C14A7">
        <w:rPr>
          <w:rFonts w:cstheme="minorHAnsi"/>
          <w:sz w:val="24"/>
          <w:szCs w:val="24"/>
        </w:rPr>
        <w:t xml:space="preserve">The reasoning behind proposing the two options has a lot to do with the politics surrounding the OAH and how its archival materials are handled. </w:t>
      </w:r>
      <w:del w:id="45" w:author="Jason Groth" w:date="2011-12-04T12:25:00Z">
        <w:r w:rsidRPr="003C14A7" w:rsidDel="00EF4A9A">
          <w:rPr>
            <w:rFonts w:cstheme="minorHAnsi"/>
            <w:sz w:val="24"/>
            <w:szCs w:val="24"/>
          </w:rPr>
          <w:delText xml:space="preserve"> </w:delText>
        </w:r>
      </w:del>
      <w:r w:rsidRPr="003C14A7">
        <w:rPr>
          <w:rFonts w:cstheme="minorHAnsi"/>
          <w:sz w:val="24"/>
          <w:szCs w:val="24"/>
        </w:rPr>
        <w:t xml:space="preserve">The largest cost to the OAH </w:t>
      </w:r>
      <w:del w:id="46" w:author="Jason Groth" w:date="2011-12-04T12:27:00Z">
        <w:r w:rsidRPr="003C14A7" w:rsidDel="00EF4A9A">
          <w:rPr>
            <w:rFonts w:cstheme="minorHAnsi"/>
            <w:sz w:val="24"/>
            <w:szCs w:val="24"/>
          </w:rPr>
          <w:delText>relates to</w:delText>
        </w:r>
      </w:del>
      <w:ins w:id="47" w:author="Jason Groth" w:date="2011-12-04T12:27:00Z">
        <w:r w:rsidRPr="003C14A7">
          <w:rPr>
            <w:rFonts w:cstheme="minorHAnsi"/>
            <w:sz w:val="24"/>
            <w:szCs w:val="24"/>
          </w:rPr>
          <w:t>is that of</w:t>
        </w:r>
      </w:ins>
      <w:r w:rsidRPr="003C14A7">
        <w:rPr>
          <w:rFonts w:cstheme="minorHAnsi"/>
          <w:sz w:val="24"/>
          <w:szCs w:val="24"/>
        </w:rPr>
        <w:t xml:space="preserve"> political capital. </w:t>
      </w:r>
      <w:del w:id="48" w:author="Jason Groth" w:date="2011-12-04T12:25:00Z">
        <w:r w:rsidRPr="003C14A7" w:rsidDel="00EF4A9A">
          <w:rPr>
            <w:rFonts w:cstheme="minorHAnsi"/>
            <w:sz w:val="24"/>
            <w:szCs w:val="24"/>
          </w:rPr>
          <w:delText xml:space="preserve"> </w:delText>
        </w:r>
      </w:del>
      <w:r w:rsidRPr="003C14A7">
        <w:rPr>
          <w:rFonts w:cstheme="minorHAnsi"/>
          <w:sz w:val="24"/>
          <w:szCs w:val="24"/>
        </w:rPr>
        <w:t xml:space="preserve">The two options we are proposing require the organization to make a choice </w:t>
      </w:r>
      <w:del w:id="49" w:author="Jason Groth" w:date="2011-12-04T12:27:00Z">
        <w:r w:rsidRPr="003C14A7" w:rsidDel="00EF4A9A">
          <w:rPr>
            <w:rFonts w:cstheme="minorHAnsi"/>
            <w:sz w:val="24"/>
            <w:szCs w:val="24"/>
          </w:rPr>
          <w:delText>and possibly burn bridges with</w:delText>
        </w:r>
      </w:del>
      <w:ins w:id="50" w:author="Jason Groth" w:date="2011-12-04T12:27:00Z">
        <w:r w:rsidRPr="003C14A7">
          <w:rPr>
            <w:rFonts w:cstheme="minorHAnsi"/>
            <w:sz w:val="24"/>
            <w:szCs w:val="24"/>
          </w:rPr>
          <w:t xml:space="preserve">between using services offered by </w:t>
        </w:r>
      </w:ins>
      <w:r w:rsidRPr="003C14A7">
        <w:rPr>
          <w:rFonts w:cstheme="minorHAnsi"/>
          <w:sz w:val="24"/>
          <w:szCs w:val="24"/>
        </w:rPr>
        <w:t xml:space="preserve"> Brenda Burk, IUPUI archivist and archivist of the OAH</w:t>
      </w:r>
      <w:ins w:id="51" w:author="Jason Groth" w:date="2011-12-04T12:29:00Z">
        <w:r w:rsidRPr="003C14A7">
          <w:rPr>
            <w:rFonts w:cstheme="minorHAnsi"/>
            <w:sz w:val="24"/>
            <w:szCs w:val="24"/>
          </w:rPr>
          <w:t xml:space="preserve">, with whom the OAH has trusted their archives since the 1990s but who also has not been proactive in digitization initiatives and who has not updated their online archival presence since 2003, and the IU Digital Library Program, </w:t>
        </w:r>
      </w:ins>
      <w:ins w:id="52" w:author="Jason Groth" w:date="2011-12-04T12:31:00Z">
        <w:r w:rsidRPr="003C14A7">
          <w:rPr>
            <w:rFonts w:cstheme="minorHAnsi"/>
            <w:sz w:val="24"/>
            <w:szCs w:val="24"/>
          </w:rPr>
          <w:t>which</w:t>
        </w:r>
      </w:ins>
      <w:ins w:id="53" w:author="Jason Groth" w:date="2011-12-04T12:29:00Z">
        <w:r w:rsidRPr="003C14A7">
          <w:rPr>
            <w:rFonts w:cstheme="minorHAnsi"/>
            <w:sz w:val="24"/>
            <w:szCs w:val="24"/>
          </w:rPr>
          <w:t xml:space="preserve"> offers quick, high-quality work which creates accessibility to a large portion of the academic population through IU </w:t>
        </w:r>
        <w:proofErr w:type="spellStart"/>
        <w:r w:rsidRPr="003C14A7">
          <w:rPr>
            <w:rFonts w:cstheme="minorHAnsi"/>
            <w:sz w:val="24"/>
            <w:szCs w:val="24"/>
          </w:rPr>
          <w:t>ScholarWorks</w:t>
        </w:r>
      </w:ins>
      <w:proofErr w:type="spellEnd"/>
      <w:r w:rsidRPr="003C14A7">
        <w:rPr>
          <w:rFonts w:cstheme="minorHAnsi"/>
          <w:sz w:val="24"/>
          <w:szCs w:val="24"/>
        </w:rPr>
        <w:t xml:space="preserve">. </w:t>
      </w:r>
      <w:ins w:id="54" w:author="Jason Groth" w:date="2011-12-04T12:30:00Z">
        <w:r w:rsidRPr="003C14A7">
          <w:rPr>
            <w:rFonts w:cstheme="minorHAnsi"/>
            <w:sz w:val="24"/>
            <w:szCs w:val="24"/>
          </w:rPr>
          <w:t xml:space="preserve">This choice is a difficult one, as the OAH would like to preserve a good relationship with IUPUI, but also believes that the DLP option provides more benefits, potentially at the cost of alienating their archivist. </w:t>
        </w:r>
      </w:ins>
      <w:del w:id="55" w:author="Jason Groth" w:date="2011-12-04T12:25:00Z">
        <w:r w:rsidRPr="003C14A7" w:rsidDel="00EF4A9A">
          <w:rPr>
            <w:rFonts w:cstheme="minorHAnsi"/>
            <w:sz w:val="24"/>
            <w:szCs w:val="24"/>
          </w:rPr>
          <w:delText xml:space="preserve"> </w:delText>
        </w:r>
      </w:del>
      <w:r w:rsidRPr="003C14A7">
        <w:rPr>
          <w:rFonts w:cstheme="minorHAnsi"/>
          <w:sz w:val="24"/>
          <w:szCs w:val="24"/>
        </w:rPr>
        <w:t xml:space="preserve">From our feedback meeting with Michael </w:t>
      </w:r>
      <w:proofErr w:type="spellStart"/>
      <w:r w:rsidRPr="003C14A7">
        <w:rPr>
          <w:rFonts w:cstheme="minorHAnsi"/>
          <w:sz w:val="24"/>
          <w:szCs w:val="24"/>
        </w:rPr>
        <w:t>Regoli</w:t>
      </w:r>
      <w:proofErr w:type="spellEnd"/>
      <w:r w:rsidRPr="003C14A7">
        <w:rPr>
          <w:rFonts w:cstheme="minorHAnsi"/>
          <w:sz w:val="24"/>
          <w:szCs w:val="24"/>
        </w:rPr>
        <w:t xml:space="preserve"> and Kathy Finley </w:t>
      </w:r>
      <w:del w:id="56" w:author="Jason Groth" w:date="2011-12-04T12:32:00Z">
        <w:r w:rsidRPr="003C14A7" w:rsidDel="00EF4A9A">
          <w:rPr>
            <w:rFonts w:cstheme="minorHAnsi"/>
            <w:sz w:val="24"/>
            <w:szCs w:val="24"/>
          </w:rPr>
          <w:delText>they made it</w:delText>
        </w:r>
      </w:del>
      <w:ins w:id="57" w:author="Jason Groth" w:date="2011-12-04T12:32:00Z">
        <w:r w:rsidRPr="003C14A7">
          <w:rPr>
            <w:rFonts w:cstheme="minorHAnsi"/>
            <w:sz w:val="24"/>
            <w:szCs w:val="24"/>
          </w:rPr>
          <w:t>it was made</w:t>
        </w:r>
      </w:ins>
      <w:r w:rsidRPr="003C14A7">
        <w:rPr>
          <w:rFonts w:cstheme="minorHAnsi"/>
          <w:sz w:val="24"/>
          <w:szCs w:val="24"/>
        </w:rPr>
        <w:t xml:space="preserve"> clear that the goal of any solution “was to get the project completed with the most benefits.” </w:t>
      </w:r>
      <w:del w:id="58" w:author="Jason Groth" w:date="2011-12-04T12:26:00Z">
        <w:r w:rsidRPr="003C14A7" w:rsidDel="00EF4A9A">
          <w:rPr>
            <w:rFonts w:cstheme="minorHAnsi"/>
            <w:sz w:val="24"/>
            <w:szCs w:val="24"/>
          </w:rPr>
          <w:delText xml:space="preserve"> </w:delText>
        </w:r>
      </w:del>
      <w:r w:rsidRPr="003C14A7">
        <w:rPr>
          <w:rFonts w:cstheme="minorHAnsi"/>
          <w:sz w:val="24"/>
          <w:szCs w:val="24"/>
        </w:rPr>
        <w:t xml:space="preserve">With this in mind it is </w:t>
      </w:r>
      <w:del w:id="59" w:author="Jason Groth" w:date="2011-12-04T12:32:00Z">
        <w:r w:rsidRPr="003C14A7" w:rsidDel="00EF4A9A">
          <w:rPr>
            <w:rFonts w:cstheme="minorHAnsi"/>
            <w:sz w:val="24"/>
            <w:szCs w:val="24"/>
          </w:rPr>
          <w:delText xml:space="preserve">clear </w:delText>
        </w:r>
      </w:del>
      <w:ins w:id="60" w:author="Jason Groth" w:date="2011-12-04T12:32:00Z">
        <w:r w:rsidRPr="003C14A7">
          <w:rPr>
            <w:rFonts w:cstheme="minorHAnsi"/>
            <w:sz w:val="24"/>
            <w:szCs w:val="24"/>
          </w:rPr>
          <w:t xml:space="preserve">apparent </w:t>
        </w:r>
      </w:ins>
      <w:r w:rsidRPr="003C14A7">
        <w:rPr>
          <w:rFonts w:cstheme="minorHAnsi"/>
          <w:sz w:val="24"/>
          <w:szCs w:val="24"/>
        </w:rPr>
        <w:t xml:space="preserve">that if the OAH is willing to expend some political capitol then the first option of creating an internship through the Indiana University Digital Library Program is the best option. </w:t>
      </w:r>
      <w:del w:id="61" w:author="Jason Groth" w:date="2011-12-04T12:26:00Z">
        <w:r w:rsidRPr="003C14A7" w:rsidDel="00EF4A9A">
          <w:rPr>
            <w:rFonts w:cstheme="minorHAnsi"/>
            <w:sz w:val="24"/>
            <w:szCs w:val="24"/>
          </w:rPr>
          <w:delText xml:space="preserve"> </w:delText>
        </w:r>
      </w:del>
      <w:r w:rsidRPr="003C14A7">
        <w:rPr>
          <w:rFonts w:cstheme="minorHAnsi"/>
          <w:sz w:val="24"/>
          <w:szCs w:val="24"/>
        </w:rPr>
        <w:t xml:space="preserve">If the OAH feels that the political cost of distancing the project from Brenda Burk is too high then the second option of creating an internship through IUPUI is how the organization should advance the project. </w:t>
      </w:r>
    </w:p>
    <w:p w14:paraId="798E3373" w14:textId="77777777" w:rsidR="00C4647F" w:rsidRPr="003C14A7" w:rsidRDefault="00C4647F">
      <w:pPr>
        <w:pStyle w:val="NoSpacing"/>
        <w:ind w:firstLine="720"/>
        <w:rPr>
          <w:rFonts w:cstheme="minorHAnsi"/>
          <w:sz w:val="24"/>
          <w:szCs w:val="24"/>
        </w:rPr>
        <w:pPrChange w:id="62" w:author="Jason Groth" w:date="2011-12-04T12:39:00Z">
          <w:pPr>
            <w:pStyle w:val="NoSpacing"/>
          </w:pPr>
        </w:pPrChange>
      </w:pPr>
      <w:ins w:id="63" w:author="Jason Groth" w:date="2011-12-04T12:36:00Z">
        <w:r w:rsidRPr="003C14A7">
          <w:rPr>
            <w:rFonts w:cstheme="minorHAnsi"/>
            <w:sz w:val="24"/>
            <w:szCs w:val="24"/>
          </w:rPr>
          <w:t xml:space="preserve">It should be noted that, since our investigation into this problem began, the OAH has discovered that it has not been providing enough financial support for the IUPUI archives. They are happy with the services the archives provide for their physical materials and are proposing a yearly $2,000 gift to support the work of the archives. They have no ill for the archives; our interview with them indicates that they simply want the best option for the digitization of the </w:t>
        </w:r>
      </w:ins>
      <w:ins w:id="64" w:author="Jason Groth" w:date="2011-12-04T12:38:00Z">
        <w:r w:rsidRPr="003C14A7">
          <w:rPr>
            <w:rFonts w:cstheme="minorHAnsi"/>
            <w:i/>
            <w:sz w:val="24"/>
            <w:szCs w:val="24"/>
          </w:rPr>
          <w:t>OAH Newsletter</w:t>
        </w:r>
        <w:r w:rsidRPr="003C14A7">
          <w:rPr>
            <w:rFonts w:cstheme="minorHAnsi"/>
            <w:sz w:val="24"/>
            <w:szCs w:val="24"/>
          </w:rPr>
          <w:t xml:space="preserve">, and they feel that the Digital Library Program offers a solution that is beneficial for their office, members, the general public, and creates less work for Brenda and her staff while </w:t>
        </w:r>
      </w:ins>
      <w:ins w:id="65" w:author="Jason Groth" w:date="2011-12-04T12:39:00Z">
        <w:r w:rsidRPr="003C14A7">
          <w:rPr>
            <w:rFonts w:cstheme="minorHAnsi"/>
            <w:sz w:val="24"/>
            <w:szCs w:val="24"/>
          </w:rPr>
          <w:t>delivering a digitized product which can be added to the archives. Yet the final decision needs to be made carefully by OAH staff, ideally after examining and discussing their relationship with the IUPUI archives.</w:t>
        </w:r>
      </w:ins>
      <w:del w:id="66" w:author="Jason Groth" w:date="2011-12-04T12:33:00Z">
        <w:r w:rsidRPr="003C14A7" w:rsidDel="00EF4A9A">
          <w:rPr>
            <w:rFonts w:cstheme="minorHAnsi"/>
            <w:sz w:val="24"/>
            <w:szCs w:val="24"/>
          </w:rPr>
          <w:delText xml:space="preserve"> </w:delText>
        </w:r>
      </w:del>
    </w:p>
    <w:p w14:paraId="5F58B258" w14:textId="77777777" w:rsidR="00C4647F" w:rsidRPr="003C14A7" w:rsidRDefault="00C4647F" w:rsidP="00C4647F">
      <w:pPr>
        <w:pStyle w:val="NoSpacing"/>
        <w:rPr>
          <w:rFonts w:cstheme="minorHAnsi"/>
          <w:sz w:val="24"/>
          <w:szCs w:val="24"/>
        </w:rPr>
      </w:pPr>
      <w:r w:rsidRPr="003C14A7">
        <w:rPr>
          <w:rFonts w:cstheme="minorHAnsi"/>
          <w:sz w:val="24"/>
          <w:szCs w:val="24"/>
        </w:rPr>
        <w:tab/>
        <w:t xml:space="preserve">Whichever way the OAH decides to go the new system will come at little to no financial, staffing, and resource cost. </w:t>
      </w:r>
      <w:del w:id="67" w:author="Jason Groth" w:date="2011-12-04T12:33:00Z">
        <w:r w:rsidRPr="003C14A7" w:rsidDel="00EF4A9A">
          <w:rPr>
            <w:rFonts w:cstheme="minorHAnsi"/>
            <w:sz w:val="24"/>
            <w:szCs w:val="24"/>
          </w:rPr>
          <w:delText xml:space="preserve"> </w:delText>
        </w:r>
      </w:del>
      <w:r w:rsidRPr="003C14A7">
        <w:rPr>
          <w:rFonts w:cstheme="minorHAnsi"/>
          <w:sz w:val="24"/>
          <w:szCs w:val="24"/>
        </w:rPr>
        <w:t xml:space="preserve">The new system will meet the needs of preserving the institutional history of the OAH while providing digital access. </w:t>
      </w:r>
      <w:del w:id="68" w:author="Jason Groth" w:date="2011-12-04T12:33:00Z">
        <w:r w:rsidRPr="003C14A7" w:rsidDel="00EF4A9A">
          <w:rPr>
            <w:rFonts w:cstheme="minorHAnsi"/>
            <w:sz w:val="24"/>
            <w:szCs w:val="24"/>
          </w:rPr>
          <w:delText xml:space="preserve"> </w:delText>
        </w:r>
      </w:del>
      <w:r w:rsidRPr="003C14A7">
        <w:rPr>
          <w:rFonts w:cstheme="minorHAnsi"/>
          <w:sz w:val="24"/>
          <w:szCs w:val="24"/>
        </w:rPr>
        <w:t xml:space="preserve">This digital access is another member benefit the OAH can highlight to current and prospective members. The open access nature of the digitization of the </w:t>
      </w:r>
      <w:del w:id="69" w:author="Jason Groth" w:date="2011-12-04T12:41:00Z">
        <w:r w:rsidRPr="003C14A7" w:rsidDel="001173CA">
          <w:rPr>
            <w:rFonts w:cstheme="minorHAnsi"/>
            <w:i/>
            <w:sz w:val="24"/>
            <w:szCs w:val="24"/>
            <w:rPrChange w:id="70" w:author="Jason Groth" w:date="2011-12-04T12:41:00Z">
              <w:rPr/>
            </w:rPrChange>
          </w:rPr>
          <w:delText>newsletter</w:delText>
        </w:r>
        <w:r w:rsidRPr="003C14A7" w:rsidDel="001173CA">
          <w:rPr>
            <w:rFonts w:cstheme="minorHAnsi"/>
            <w:sz w:val="24"/>
            <w:szCs w:val="24"/>
          </w:rPr>
          <w:delText xml:space="preserve"> </w:delText>
        </w:r>
      </w:del>
      <w:ins w:id="71" w:author="Jason Groth" w:date="2011-12-04T12:41:00Z">
        <w:r w:rsidRPr="003C14A7">
          <w:rPr>
            <w:rFonts w:cstheme="minorHAnsi"/>
            <w:i/>
            <w:sz w:val="24"/>
            <w:szCs w:val="24"/>
          </w:rPr>
          <w:t>Newsletter</w:t>
        </w:r>
        <w:r w:rsidRPr="003C14A7">
          <w:rPr>
            <w:rFonts w:cstheme="minorHAnsi"/>
            <w:sz w:val="24"/>
            <w:szCs w:val="24"/>
          </w:rPr>
          <w:t xml:space="preserve"> </w:t>
        </w:r>
      </w:ins>
      <w:r w:rsidRPr="003C14A7">
        <w:rPr>
          <w:rFonts w:cstheme="minorHAnsi"/>
          <w:sz w:val="24"/>
          <w:szCs w:val="24"/>
        </w:rPr>
        <w:t xml:space="preserve">could lead to new members being generated as it creates a free way </w:t>
      </w:r>
      <w:del w:id="72" w:author="Jason Groth" w:date="2011-12-04T12:41:00Z">
        <w:r w:rsidRPr="003C14A7" w:rsidDel="001173CA">
          <w:rPr>
            <w:rFonts w:cstheme="minorHAnsi"/>
            <w:sz w:val="24"/>
            <w:szCs w:val="24"/>
          </w:rPr>
          <w:delText>to look at what OAH does.</w:delText>
        </w:r>
      </w:del>
      <w:ins w:id="73" w:author="Jason Groth" w:date="2011-12-04T12:41:00Z">
        <w:r w:rsidRPr="003C14A7">
          <w:rPr>
            <w:rFonts w:cstheme="minorHAnsi"/>
            <w:sz w:val="24"/>
            <w:szCs w:val="24"/>
          </w:rPr>
          <w:t>to see more about the OAH.</w:t>
        </w:r>
      </w:ins>
    </w:p>
    <w:p w14:paraId="27A45CFB" w14:textId="77777777" w:rsidR="001F6B13" w:rsidRPr="003C14A7" w:rsidRDefault="001F6B13" w:rsidP="00C4647F">
      <w:pPr>
        <w:pStyle w:val="NoSpacing"/>
        <w:rPr>
          <w:rFonts w:cstheme="minorHAnsi"/>
          <w:sz w:val="24"/>
          <w:szCs w:val="24"/>
        </w:rPr>
      </w:pPr>
    </w:p>
    <w:p w14:paraId="678FE3D8" w14:textId="5A84D96F" w:rsidR="001F6B13" w:rsidRPr="003C14A7" w:rsidRDefault="003C14A7" w:rsidP="00C4647F">
      <w:pPr>
        <w:pStyle w:val="NoSpacing"/>
        <w:rPr>
          <w:rFonts w:cstheme="minorHAnsi"/>
          <w:sz w:val="24"/>
          <w:szCs w:val="24"/>
        </w:rPr>
      </w:pPr>
      <w:r>
        <w:rPr>
          <w:rFonts w:cstheme="minorHAnsi"/>
          <w:sz w:val="24"/>
          <w:szCs w:val="24"/>
        </w:rPr>
        <w:t>See c</w:t>
      </w:r>
      <w:r w:rsidR="001F6B13" w:rsidRPr="003C14A7">
        <w:rPr>
          <w:rFonts w:cstheme="minorHAnsi"/>
          <w:sz w:val="24"/>
          <w:szCs w:val="24"/>
        </w:rPr>
        <w:t xml:space="preserve">ost benefit analysis diagram appendix figure </w:t>
      </w:r>
      <w:r>
        <w:rPr>
          <w:rFonts w:cstheme="minorHAnsi"/>
          <w:sz w:val="24"/>
          <w:szCs w:val="24"/>
        </w:rPr>
        <w:t>9.</w:t>
      </w:r>
      <w:r w:rsidR="001F6B13" w:rsidRPr="003C14A7">
        <w:rPr>
          <w:rFonts w:cstheme="minorHAnsi"/>
          <w:sz w:val="24"/>
          <w:szCs w:val="24"/>
        </w:rPr>
        <w:t xml:space="preserve"> </w:t>
      </w:r>
    </w:p>
    <w:p w14:paraId="68BEC5A3" w14:textId="77777777" w:rsidR="00C4647F" w:rsidRPr="003C14A7" w:rsidRDefault="00C4647F" w:rsidP="00C4647F">
      <w:pPr>
        <w:pStyle w:val="NoSpacing"/>
        <w:rPr>
          <w:rFonts w:cstheme="minorHAnsi"/>
          <w:b/>
          <w:sz w:val="24"/>
          <w:szCs w:val="24"/>
          <w:u w:val="single"/>
        </w:rPr>
      </w:pPr>
    </w:p>
    <w:p w14:paraId="79B0FF17" w14:textId="77777777" w:rsidR="00C4647F" w:rsidRPr="003C14A7" w:rsidRDefault="00C4647F" w:rsidP="00C4647F">
      <w:pPr>
        <w:pStyle w:val="NoSpacing"/>
        <w:ind w:firstLine="720"/>
        <w:rPr>
          <w:rFonts w:cstheme="minorHAnsi"/>
          <w:sz w:val="24"/>
          <w:szCs w:val="24"/>
        </w:rPr>
      </w:pPr>
    </w:p>
    <w:p w14:paraId="28C56975" w14:textId="77777777" w:rsidR="00CF5CCB" w:rsidRPr="003C14A7" w:rsidRDefault="00C4647F" w:rsidP="00CF5CCB">
      <w:pPr>
        <w:spacing w:after="0" w:line="240" w:lineRule="auto"/>
        <w:rPr>
          <w:rFonts w:eastAsia="Times New Roman" w:cstheme="minorHAnsi"/>
          <w:sz w:val="24"/>
          <w:szCs w:val="24"/>
        </w:rPr>
      </w:pPr>
      <w:r w:rsidRPr="003C14A7">
        <w:rPr>
          <w:rFonts w:eastAsia="Times New Roman" w:cstheme="minorHAnsi"/>
          <w:noProof/>
          <w:sz w:val="24"/>
          <w:szCs w:val="24"/>
        </w:rPr>
        <w:lastRenderedPageBreak/>
        <w:drawing>
          <wp:inline distT="0" distB="0" distL="0" distR="0" wp14:anchorId="3E1E581C" wp14:editId="2D26FA59">
            <wp:extent cx="6260121" cy="46950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60995" cy="4695748"/>
                    </a:xfrm>
                    <a:prstGeom prst="rect">
                      <a:avLst/>
                    </a:prstGeom>
                  </pic:spPr>
                </pic:pic>
              </a:graphicData>
            </a:graphic>
          </wp:inline>
        </w:drawing>
      </w:r>
    </w:p>
    <w:p w14:paraId="386B6866" w14:textId="77777777" w:rsidR="00C4647F" w:rsidRPr="003C14A7" w:rsidRDefault="00C4647F" w:rsidP="00CF5CCB">
      <w:pPr>
        <w:spacing w:after="0" w:line="240" w:lineRule="auto"/>
        <w:rPr>
          <w:rFonts w:eastAsia="Times New Roman" w:cstheme="minorHAnsi"/>
          <w:sz w:val="24"/>
          <w:szCs w:val="24"/>
        </w:rPr>
      </w:pPr>
    </w:p>
    <w:p w14:paraId="0B90E20E" w14:textId="2DDE349E" w:rsidR="00C4647F" w:rsidRPr="003C14A7" w:rsidRDefault="00A57A77" w:rsidP="00CF5CCB">
      <w:pPr>
        <w:spacing w:after="0" w:line="240" w:lineRule="auto"/>
        <w:rPr>
          <w:rFonts w:eastAsia="Times New Roman" w:cstheme="minorHAnsi"/>
          <w:sz w:val="24"/>
          <w:szCs w:val="24"/>
        </w:rPr>
      </w:pPr>
      <w:proofErr w:type="gramStart"/>
      <w:r w:rsidRPr="003C14A7">
        <w:rPr>
          <w:rFonts w:eastAsia="Times New Roman" w:cstheme="minorHAnsi"/>
          <w:sz w:val="24"/>
          <w:szCs w:val="24"/>
        </w:rPr>
        <w:t>Figure 3.</w:t>
      </w:r>
      <w:proofErr w:type="gramEnd"/>
      <w:r w:rsidRPr="003C14A7">
        <w:rPr>
          <w:rFonts w:eastAsia="Times New Roman" w:cstheme="minorHAnsi"/>
          <w:sz w:val="24"/>
          <w:szCs w:val="24"/>
        </w:rPr>
        <w:t xml:space="preserve">  A revised </w:t>
      </w:r>
      <w:r w:rsidR="001F6B13" w:rsidRPr="003C14A7">
        <w:rPr>
          <w:rFonts w:eastAsia="Times New Roman" w:cstheme="minorHAnsi"/>
          <w:sz w:val="24"/>
          <w:szCs w:val="24"/>
        </w:rPr>
        <w:t>sequence model</w:t>
      </w:r>
      <w:r w:rsidRPr="003C14A7">
        <w:rPr>
          <w:rFonts w:eastAsia="Times New Roman" w:cstheme="minorHAnsi"/>
          <w:sz w:val="24"/>
          <w:szCs w:val="24"/>
        </w:rPr>
        <w:t xml:space="preserve"> to illustrate the steps involved in implementation of the project </w:t>
      </w:r>
      <w:proofErr w:type="spellStart"/>
      <w:r w:rsidRPr="003C14A7">
        <w:rPr>
          <w:rFonts w:eastAsia="Times New Roman" w:cstheme="minorHAnsi"/>
          <w:sz w:val="24"/>
          <w:szCs w:val="24"/>
        </w:rPr>
        <w:t>reccomendations</w:t>
      </w:r>
      <w:proofErr w:type="spellEnd"/>
      <w:r w:rsidRPr="003C14A7">
        <w:rPr>
          <w:rFonts w:eastAsia="Times New Roman" w:cstheme="minorHAnsi"/>
          <w:sz w:val="24"/>
          <w:szCs w:val="24"/>
        </w:rPr>
        <w:t>.</w:t>
      </w:r>
    </w:p>
    <w:p w14:paraId="503CF41F" w14:textId="26F90AD2" w:rsidR="00C4647F" w:rsidRPr="003C14A7" w:rsidRDefault="00A57A77" w:rsidP="00CF5CCB">
      <w:pPr>
        <w:spacing w:after="0" w:line="240" w:lineRule="auto"/>
        <w:rPr>
          <w:rFonts w:eastAsia="Times New Roman" w:cstheme="minorHAnsi"/>
          <w:sz w:val="24"/>
          <w:szCs w:val="24"/>
        </w:rPr>
      </w:pPr>
      <w:r w:rsidRPr="003C14A7">
        <w:rPr>
          <w:rFonts w:eastAsia="Times New Roman" w:cstheme="minorHAnsi"/>
          <w:noProof/>
          <w:sz w:val="24"/>
          <w:szCs w:val="24"/>
        </w:rPr>
        <w:lastRenderedPageBreak/>
        <w:drawing>
          <wp:inline distT="0" distB="0" distL="0" distR="0" wp14:anchorId="703839C0" wp14:editId="6E7D6D41">
            <wp:extent cx="6223320" cy="402853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456" cy="4028624"/>
                    </a:xfrm>
                    <a:prstGeom prst="rect">
                      <a:avLst/>
                    </a:prstGeom>
                    <a:noFill/>
                    <a:ln>
                      <a:noFill/>
                    </a:ln>
                  </pic:spPr>
                </pic:pic>
              </a:graphicData>
            </a:graphic>
          </wp:inline>
        </w:drawing>
      </w:r>
    </w:p>
    <w:p w14:paraId="4D6E3C93" w14:textId="77777777" w:rsidR="00E9160C" w:rsidRPr="003C14A7" w:rsidRDefault="00E9160C" w:rsidP="00AF158D">
      <w:pPr>
        <w:spacing w:after="0" w:line="240" w:lineRule="auto"/>
        <w:rPr>
          <w:rFonts w:eastAsia="Times New Roman" w:cstheme="minorHAnsi"/>
          <w:sz w:val="24"/>
          <w:szCs w:val="24"/>
        </w:rPr>
      </w:pPr>
    </w:p>
    <w:p w14:paraId="1916C226" w14:textId="06742191" w:rsidR="006F37EE" w:rsidRPr="003C14A7" w:rsidRDefault="00A57A77" w:rsidP="00AF158D">
      <w:pPr>
        <w:spacing w:after="0" w:line="240" w:lineRule="auto"/>
        <w:rPr>
          <w:rFonts w:eastAsia="Times New Roman" w:cstheme="minorHAnsi"/>
          <w:sz w:val="24"/>
          <w:szCs w:val="24"/>
        </w:rPr>
      </w:pPr>
      <w:proofErr w:type="gramStart"/>
      <w:r w:rsidRPr="003C14A7">
        <w:rPr>
          <w:rFonts w:eastAsia="Times New Roman" w:cstheme="minorHAnsi"/>
          <w:sz w:val="24"/>
          <w:szCs w:val="24"/>
        </w:rPr>
        <w:t>Figure 4.</w:t>
      </w:r>
      <w:proofErr w:type="gramEnd"/>
      <w:r w:rsidRPr="003C14A7">
        <w:rPr>
          <w:rFonts w:eastAsia="Times New Roman" w:cstheme="minorHAnsi"/>
          <w:sz w:val="24"/>
          <w:szCs w:val="24"/>
        </w:rPr>
        <w:t xml:space="preserve">  A</w:t>
      </w:r>
      <w:r w:rsidR="00CA6BBD" w:rsidRPr="003C14A7">
        <w:rPr>
          <w:rFonts w:eastAsia="Times New Roman" w:cstheme="minorHAnsi"/>
          <w:sz w:val="24"/>
          <w:szCs w:val="24"/>
        </w:rPr>
        <w:t>bove is a</w:t>
      </w:r>
      <w:r w:rsidRPr="003C14A7">
        <w:rPr>
          <w:rFonts w:eastAsia="Times New Roman" w:cstheme="minorHAnsi"/>
          <w:sz w:val="24"/>
          <w:szCs w:val="24"/>
        </w:rPr>
        <w:t xml:space="preserve"> revised workflow to illustrate how requests will be handled after implementation of the new system.</w:t>
      </w:r>
      <w:r w:rsidR="00CA6BBD" w:rsidRPr="003C14A7">
        <w:rPr>
          <w:rFonts w:eastAsia="Times New Roman" w:cstheme="minorHAnsi"/>
          <w:sz w:val="24"/>
          <w:szCs w:val="24"/>
        </w:rPr>
        <w:t xml:space="preserve">  All forms of requests will routed to an online index of digitized issues of the OAH newsletter.  </w:t>
      </w:r>
    </w:p>
    <w:p w14:paraId="1922F11E" w14:textId="77777777" w:rsidR="006F37EE" w:rsidRPr="003C14A7" w:rsidRDefault="006F37EE" w:rsidP="00AF158D">
      <w:pPr>
        <w:spacing w:after="0" w:line="240" w:lineRule="auto"/>
        <w:rPr>
          <w:rFonts w:eastAsia="Times New Roman" w:cstheme="minorHAnsi"/>
          <w:sz w:val="24"/>
          <w:szCs w:val="24"/>
        </w:rPr>
      </w:pPr>
    </w:p>
    <w:p w14:paraId="6C88C00C" w14:textId="77777777" w:rsidR="006F37EE" w:rsidRPr="003C14A7" w:rsidRDefault="006F37EE" w:rsidP="00AF158D">
      <w:pPr>
        <w:spacing w:after="0" w:line="240" w:lineRule="auto"/>
        <w:rPr>
          <w:rFonts w:eastAsia="Times New Roman" w:cstheme="minorHAnsi"/>
          <w:sz w:val="24"/>
          <w:szCs w:val="24"/>
        </w:rPr>
      </w:pPr>
    </w:p>
    <w:p w14:paraId="553C7662" w14:textId="77777777" w:rsidR="006F37EE" w:rsidRPr="003C14A7" w:rsidRDefault="006F37EE" w:rsidP="00AF158D">
      <w:pPr>
        <w:spacing w:after="0" w:line="240" w:lineRule="auto"/>
        <w:rPr>
          <w:rFonts w:eastAsia="Times New Roman" w:cstheme="minorHAnsi"/>
          <w:sz w:val="24"/>
          <w:szCs w:val="24"/>
        </w:rPr>
      </w:pPr>
    </w:p>
    <w:p w14:paraId="0B966858" w14:textId="77777777" w:rsidR="006F37EE" w:rsidRPr="003C14A7" w:rsidRDefault="006F37EE" w:rsidP="00AF158D">
      <w:pPr>
        <w:spacing w:after="0" w:line="240" w:lineRule="auto"/>
        <w:rPr>
          <w:rFonts w:eastAsia="Times New Roman" w:cstheme="minorHAnsi"/>
          <w:sz w:val="24"/>
          <w:szCs w:val="24"/>
        </w:rPr>
      </w:pPr>
    </w:p>
    <w:p w14:paraId="5CD53FBC" w14:textId="77777777" w:rsidR="00A57A77" w:rsidRPr="003C14A7" w:rsidRDefault="00A57A77" w:rsidP="00AF158D">
      <w:pPr>
        <w:spacing w:after="0" w:line="240" w:lineRule="auto"/>
        <w:rPr>
          <w:rFonts w:eastAsia="Times New Roman" w:cstheme="minorHAnsi"/>
          <w:sz w:val="24"/>
          <w:szCs w:val="24"/>
        </w:rPr>
      </w:pPr>
    </w:p>
    <w:p w14:paraId="7BFB0980" w14:textId="77777777" w:rsidR="00A57A77" w:rsidRPr="003C14A7" w:rsidRDefault="00A57A77" w:rsidP="00AF158D">
      <w:pPr>
        <w:spacing w:after="0" w:line="240" w:lineRule="auto"/>
        <w:rPr>
          <w:rFonts w:eastAsia="Times New Roman" w:cstheme="minorHAnsi"/>
          <w:sz w:val="24"/>
          <w:szCs w:val="24"/>
        </w:rPr>
      </w:pPr>
    </w:p>
    <w:p w14:paraId="68A87D84" w14:textId="77777777" w:rsidR="00A57A77" w:rsidRPr="003C14A7" w:rsidRDefault="00A57A77" w:rsidP="00AF158D">
      <w:pPr>
        <w:spacing w:after="0" w:line="240" w:lineRule="auto"/>
        <w:rPr>
          <w:rFonts w:eastAsia="Times New Roman" w:cstheme="minorHAnsi"/>
          <w:sz w:val="24"/>
          <w:szCs w:val="24"/>
        </w:rPr>
      </w:pPr>
    </w:p>
    <w:p w14:paraId="242DAA2C" w14:textId="77777777" w:rsidR="006F37EE" w:rsidRPr="003C14A7" w:rsidRDefault="006F37EE" w:rsidP="00AF158D">
      <w:pPr>
        <w:spacing w:after="0" w:line="240" w:lineRule="auto"/>
        <w:rPr>
          <w:rFonts w:eastAsia="Times New Roman" w:cstheme="minorHAnsi"/>
          <w:sz w:val="24"/>
          <w:szCs w:val="24"/>
        </w:rPr>
      </w:pPr>
    </w:p>
    <w:p w14:paraId="06E6284A" w14:textId="77777777" w:rsidR="006F37EE" w:rsidRPr="003C14A7" w:rsidRDefault="006F37EE" w:rsidP="00AF158D">
      <w:pPr>
        <w:spacing w:after="0" w:line="240" w:lineRule="auto"/>
        <w:rPr>
          <w:rFonts w:eastAsia="Times New Roman" w:cstheme="minorHAnsi"/>
          <w:sz w:val="24"/>
          <w:szCs w:val="24"/>
        </w:rPr>
      </w:pPr>
    </w:p>
    <w:p w14:paraId="46A44B3E" w14:textId="77777777" w:rsidR="006F37EE" w:rsidRPr="003C14A7" w:rsidRDefault="006F37EE" w:rsidP="00AF158D">
      <w:pPr>
        <w:spacing w:after="0" w:line="240" w:lineRule="auto"/>
        <w:rPr>
          <w:rFonts w:eastAsia="Times New Roman" w:cstheme="minorHAnsi"/>
          <w:sz w:val="24"/>
          <w:szCs w:val="24"/>
        </w:rPr>
      </w:pPr>
    </w:p>
    <w:p w14:paraId="27E75162" w14:textId="77777777" w:rsidR="006F37EE" w:rsidRPr="003C14A7" w:rsidRDefault="006F37EE" w:rsidP="00AF158D">
      <w:pPr>
        <w:spacing w:after="0" w:line="240" w:lineRule="auto"/>
        <w:rPr>
          <w:rFonts w:eastAsia="Times New Roman" w:cstheme="minorHAnsi"/>
          <w:sz w:val="24"/>
          <w:szCs w:val="24"/>
        </w:rPr>
      </w:pPr>
    </w:p>
    <w:p w14:paraId="7029D77E" w14:textId="77777777" w:rsidR="006F37EE" w:rsidRPr="003C14A7" w:rsidRDefault="006F37EE" w:rsidP="00AF158D">
      <w:pPr>
        <w:spacing w:after="0" w:line="240" w:lineRule="auto"/>
        <w:rPr>
          <w:rFonts w:eastAsia="Times New Roman" w:cstheme="minorHAnsi"/>
          <w:sz w:val="24"/>
          <w:szCs w:val="24"/>
        </w:rPr>
      </w:pPr>
    </w:p>
    <w:p w14:paraId="103CF423" w14:textId="77777777" w:rsidR="006F37EE" w:rsidRPr="003C14A7" w:rsidRDefault="006F37EE" w:rsidP="00AF158D">
      <w:pPr>
        <w:spacing w:after="0" w:line="240" w:lineRule="auto"/>
        <w:rPr>
          <w:rFonts w:eastAsia="Times New Roman" w:cstheme="minorHAnsi"/>
          <w:sz w:val="24"/>
          <w:szCs w:val="24"/>
        </w:rPr>
      </w:pPr>
    </w:p>
    <w:p w14:paraId="0D6EA3D5" w14:textId="77777777" w:rsidR="006F37EE" w:rsidRPr="003C14A7" w:rsidRDefault="006F37EE" w:rsidP="00AF158D">
      <w:pPr>
        <w:spacing w:after="0" w:line="240" w:lineRule="auto"/>
        <w:rPr>
          <w:rFonts w:eastAsia="Times New Roman" w:cstheme="minorHAnsi"/>
          <w:sz w:val="24"/>
          <w:szCs w:val="24"/>
        </w:rPr>
      </w:pPr>
    </w:p>
    <w:p w14:paraId="688FCFEF" w14:textId="77777777" w:rsidR="006F37EE" w:rsidRPr="003C14A7" w:rsidRDefault="006F37EE" w:rsidP="00AF158D">
      <w:pPr>
        <w:spacing w:after="0" w:line="240" w:lineRule="auto"/>
        <w:rPr>
          <w:rFonts w:eastAsia="Times New Roman" w:cstheme="minorHAnsi"/>
          <w:sz w:val="24"/>
          <w:szCs w:val="24"/>
        </w:rPr>
      </w:pPr>
    </w:p>
    <w:p w14:paraId="7028EE72" w14:textId="77777777" w:rsidR="006F37EE" w:rsidRPr="003C14A7" w:rsidRDefault="006F37EE" w:rsidP="00AF158D">
      <w:pPr>
        <w:spacing w:after="0" w:line="240" w:lineRule="auto"/>
        <w:rPr>
          <w:rFonts w:eastAsia="Times New Roman" w:cstheme="minorHAnsi"/>
          <w:sz w:val="24"/>
          <w:szCs w:val="24"/>
        </w:rPr>
      </w:pPr>
    </w:p>
    <w:p w14:paraId="6D507775" w14:textId="77777777" w:rsidR="00E9160C" w:rsidRPr="003C14A7" w:rsidRDefault="00E9160C" w:rsidP="00AF158D">
      <w:pPr>
        <w:spacing w:after="0" w:line="240" w:lineRule="auto"/>
        <w:rPr>
          <w:rFonts w:eastAsia="Times New Roman" w:cstheme="minorHAnsi"/>
          <w:sz w:val="24"/>
          <w:szCs w:val="24"/>
        </w:rPr>
      </w:pPr>
    </w:p>
    <w:p w14:paraId="30386130" w14:textId="77777777" w:rsidR="00CA6BBD" w:rsidRPr="003C14A7" w:rsidRDefault="00CA6BBD" w:rsidP="00AF158D">
      <w:pPr>
        <w:spacing w:after="0" w:line="240" w:lineRule="auto"/>
        <w:rPr>
          <w:rFonts w:eastAsia="Times New Roman" w:cstheme="minorHAnsi"/>
          <w:sz w:val="24"/>
          <w:szCs w:val="24"/>
        </w:rPr>
      </w:pPr>
    </w:p>
    <w:p w14:paraId="4303C102" w14:textId="77777777" w:rsidR="00E9160C" w:rsidRPr="003C14A7" w:rsidRDefault="00E9160C" w:rsidP="00AF158D">
      <w:pPr>
        <w:spacing w:after="0" w:line="240" w:lineRule="auto"/>
        <w:rPr>
          <w:rFonts w:eastAsia="Times New Roman" w:cstheme="minorHAnsi"/>
          <w:sz w:val="24"/>
          <w:szCs w:val="24"/>
        </w:rPr>
      </w:pPr>
    </w:p>
    <w:p w14:paraId="02104D29" w14:textId="7DF53A09" w:rsidR="00AF158D" w:rsidRPr="003C14A7" w:rsidRDefault="00AF158D" w:rsidP="00AF158D">
      <w:pPr>
        <w:spacing w:after="0" w:line="240" w:lineRule="auto"/>
        <w:rPr>
          <w:rFonts w:eastAsia="Times New Roman" w:cstheme="minorHAnsi"/>
          <w:sz w:val="24"/>
          <w:szCs w:val="24"/>
        </w:rPr>
      </w:pPr>
      <w:proofErr w:type="gramStart"/>
      <w:r w:rsidRPr="003C14A7">
        <w:rPr>
          <w:rFonts w:eastAsia="Times New Roman" w:cstheme="minorHAnsi"/>
          <w:sz w:val="24"/>
          <w:szCs w:val="24"/>
        </w:rPr>
        <w:t>IMPLEMENTATION SCHEDULE FOR NEW SYSTEM.</w:t>
      </w:r>
      <w:proofErr w:type="gramEnd"/>
      <w:r w:rsidRPr="003C14A7">
        <w:rPr>
          <w:rFonts w:eastAsia="Times New Roman" w:cstheme="minorHAnsi"/>
          <w:sz w:val="24"/>
          <w:szCs w:val="24"/>
        </w:rPr>
        <w:t xml:space="preserve"> </w:t>
      </w:r>
    </w:p>
    <w:p w14:paraId="43C07609" w14:textId="77777777" w:rsidR="00CA6BBD" w:rsidRPr="003C14A7" w:rsidRDefault="00CA6BBD" w:rsidP="00CA6BBD">
      <w:pPr>
        <w:pStyle w:val="ListParagraph"/>
        <w:rPr>
          <w:rFonts w:cstheme="minorHAnsi"/>
          <w:b/>
          <w:sz w:val="24"/>
          <w:szCs w:val="24"/>
        </w:rPr>
      </w:pPr>
    </w:p>
    <w:p w14:paraId="57DF98BA" w14:textId="77777777" w:rsidR="00F502AC" w:rsidRPr="003C14A7" w:rsidRDefault="00F502AC" w:rsidP="003C14A7">
      <w:pPr>
        <w:rPr>
          <w:rFonts w:cstheme="minorHAnsi"/>
          <w:b/>
          <w:sz w:val="24"/>
          <w:szCs w:val="24"/>
        </w:rPr>
      </w:pPr>
      <w:r w:rsidRPr="003C14A7">
        <w:rPr>
          <w:rFonts w:cstheme="minorHAnsi"/>
          <w:b/>
          <w:sz w:val="24"/>
          <w:szCs w:val="24"/>
        </w:rPr>
        <w:t>Feedback from Clients</w:t>
      </w:r>
    </w:p>
    <w:p w14:paraId="497D2065" w14:textId="77777777" w:rsidR="00CA6BBD" w:rsidRPr="003C14A7" w:rsidRDefault="00CA6BBD" w:rsidP="00CA6BBD">
      <w:pPr>
        <w:pStyle w:val="ListParagraph"/>
        <w:rPr>
          <w:rFonts w:cstheme="minorHAnsi"/>
          <w:sz w:val="24"/>
          <w:szCs w:val="24"/>
        </w:rPr>
      </w:pPr>
    </w:p>
    <w:p w14:paraId="37F30664" w14:textId="77777777" w:rsidR="00F502AC" w:rsidRPr="003C14A7" w:rsidRDefault="00F502AC" w:rsidP="003C14A7">
      <w:pPr>
        <w:rPr>
          <w:rFonts w:cstheme="minorHAnsi"/>
          <w:sz w:val="24"/>
          <w:szCs w:val="24"/>
        </w:rPr>
      </w:pPr>
      <w:r w:rsidRPr="003C14A7">
        <w:rPr>
          <w:rFonts w:cstheme="minorHAnsi"/>
          <w:sz w:val="24"/>
          <w:szCs w:val="24"/>
        </w:rPr>
        <w:t xml:space="preserve">Both Michael and Kathy were pleased with the suggestions, especially those that indicated university-related entities were interested in helping preserve the </w:t>
      </w:r>
      <w:r w:rsidRPr="003C14A7">
        <w:rPr>
          <w:rFonts w:cstheme="minorHAnsi"/>
          <w:i/>
          <w:sz w:val="24"/>
          <w:szCs w:val="24"/>
        </w:rPr>
        <w:t xml:space="preserve">OAH Newsletter </w:t>
      </w:r>
      <w:r w:rsidRPr="003C14A7">
        <w:rPr>
          <w:rFonts w:cstheme="minorHAnsi"/>
          <w:sz w:val="24"/>
          <w:szCs w:val="24"/>
        </w:rPr>
        <w:t xml:space="preserve">archives digitally as well as provide derivative access copies. Kathy quickly pointed out that she wished to see an option that “didn’t cost any extra money,” so the options that did not involve hiring or purchasing equipment seemed to be the only left. Michael ruled out “doing nothing” and examined our new flow model for </w:t>
      </w:r>
      <w:r w:rsidRPr="003C14A7">
        <w:rPr>
          <w:rFonts w:cstheme="minorHAnsi"/>
          <w:i/>
          <w:sz w:val="24"/>
          <w:szCs w:val="24"/>
        </w:rPr>
        <w:t xml:space="preserve">Newsletter </w:t>
      </w:r>
      <w:r w:rsidRPr="003C14A7">
        <w:rPr>
          <w:rFonts w:cstheme="minorHAnsi"/>
          <w:sz w:val="24"/>
          <w:szCs w:val="24"/>
        </w:rPr>
        <w:t xml:space="preserve">requests. He was intrigued mostly by the DLP options, especially because it created new collaborative efforts between Bloomington-based, University-backed, educational initiatives. We had thought he would be most excited about the IUPUI archives but, as we found out, his relationship with the archivist and the archives has been strained in the past. The OAH gave a $10,000 gift to the archives when they took them on in the late 1990s, but has not provided money since. He is not convinced that they hold the entire run of the </w:t>
      </w:r>
      <w:r w:rsidRPr="003C14A7">
        <w:rPr>
          <w:rFonts w:cstheme="minorHAnsi"/>
          <w:i/>
          <w:sz w:val="24"/>
          <w:szCs w:val="24"/>
        </w:rPr>
        <w:t>Newsletter</w:t>
      </w:r>
      <w:r w:rsidRPr="003C14A7">
        <w:rPr>
          <w:rFonts w:cstheme="minorHAnsi"/>
          <w:sz w:val="24"/>
          <w:szCs w:val="24"/>
        </w:rPr>
        <w:t>, especially because the website only indicates them having a complete collection through 2003. And, despite the archivist assuring us that she had interested students, Michael is not convinced that this would happen quickly, if at all. We expressed our concern about duplication of efforts and the IUPUI archivist’s concern that she would be surprised if others (specifically the DLP/</w:t>
      </w:r>
      <w:proofErr w:type="spellStart"/>
      <w:r w:rsidRPr="003C14A7">
        <w:rPr>
          <w:rFonts w:cstheme="minorHAnsi"/>
          <w:sz w:val="24"/>
          <w:szCs w:val="24"/>
        </w:rPr>
        <w:t>ScholarWorks</w:t>
      </w:r>
      <w:proofErr w:type="spellEnd"/>
      <w:r w:rsidRPr="003C14A7">
        <w:rPr>
          <w:rFonts w:cstheme="minorHAnsi"/>
          <w:sz w:val="24"/>
          <w:szCs w:val="24"/>
        </w:rPr>
        <w:t xml:space="preserve">/AIM) took on digitization. Michael was not concerned about burning this proverbial bridge – his concern, he said, was to get the project completed with the most benefits, and the DLP seemed to offer those whereas the IUPUI option is further away, has a history of not being a great relationship, and is not as thorough as our interview with the archivist had led us to believe. The outcome was that he wished us to explore the DLP internship option and speak with Jennifer </w:t>
      </w:r>
      <w:proofErr w:type="spellStart"/>
      <w:r w:rsidRPr="003C14A7">
        <w:rPr>
          <w:rFonts w:cstheme="minorHAnsi"/>
          <w:sz w:val="24"/>
          <w:szCs w:val="24"/>
        </w:rPr>
        <w:t>Laherty</w:t>
      </w:r>
      <w:proofErr w:type="spellEnd"/>
      <w:r w:rsidRPr="003C14A7">
        <w:rPr>
          <w:rFonts w:cstheme="minorHAnsi"/>
          <w:sz w:val="24"/>
          <w:szCs w:val="24"/>
        </w:rPr>
        <w:t xml:space="preserve"> to determine if IU </w:t>
      </w:r>
      <w:proofErr w:type="spellStart"/>
      <w:r w:rsidRPr="003C14A7">
        <w:rPr>
          <w:rFonts w:cstheme="minorHAnsi"/>
          <w:sz w:val="24"/>
          <w:szCs w:val="24"/>
        </w:rPr>
        <w:t>ScholarWorks</w:t>
      </w:r>
      <w:proofErr w:type="spellEnd"/>
      <w:r w:rsidRPr="003C14A7">
        <w:rPr>
          <w:rFonts w:cstheme="minorHAnsi"/>
          <w:sz w:val="24"/>
          <w:szCs w:val="24"/>
        </w:rPr>
        <w:t xml:space="preserve"> or the Archives of Institutional Memory would be the correct place to store the digitized </w:t>
      </w:r>
      <w:r w:rsidRPr="003C14A7">
        <w:rPr>
          <w:rFonts w:cstheme="minorHAnsi"/>
          <w:i/>
          <w:sz w:val="24"/>
          <w:szCs w:val="24"/>
        </w:rPr>
        <w:t>Newsletter</w:t>
      </w:r>
      <w:r w:rsidRPr="003C14A7">
        <w:rPr>
          <w:rFonts w:cstheme="minorHAnsi"/>
          <w:sz w:val="24"/>
          <w:szCs w:val="24"/>
        </w:rPr>
        <w:t>. He would then like to make that a collaborative effort with IUPUI by sharing the digitized files for inclusion on the IUPUI website. He feels this is the best option for the OAH, and we will explore it more fully the week of November 28</w:t>
      </w:r>
      <w:r w:rsidRPr="003C14A7">
        <w:rPr>
          <w:rFonts w:cstheme="minorHAnsi"/>
          <w:sz w:val="24"/>
          <w:szCs w:val="24"/>
          <w:vertAlign w:val="superscript"/>
        </w:rPr>
        <w:t>th</w:t>
      </w:r>
      <w:r w:rsidRPr="003C14A7">
        <w:rPr>
          <w:rFonts w:cstheme="minorHAnsi"/>
          <w:sz w:val="24"/>
          <w:szCs w:val="24"/>
        </w:rPr>
        <w:t>.</w:t>
      </w:r>
    </w:p>
    <w:p w14:paraId="72CD22E3" w14:textId="77777777" w:rsidR="003C14A7" w:rsidRDefault="003C14A7" w:rsidP="003C14A7">
      <w:pPr>
        <w:spacing w:before="100" w:beforeAutospacing="1" w:after="100" w:afterAutospacing="1" w:line="240" w:lineRule="auto"/>
        <w:rPr>
          <w:rFonts w:eastAsia="Times New Roman" w:cstheme="minorHAnsi"/>
          <w:sz w:val="24"/>
          <w:szCs w:val="24"/>
        </w:rPr>
      </w:pPr>
    </w:p>
    <w:p w14:paraId="42C059A6" w14:textId="77777777" w:rsidR="003C14A7" w:rsidRDefault="003C14A7" w:rsidP="003C14A7">
      <w:pPr>
        <w:spacing w:before="100" w:beforeAutospacing="1" w:after="100" w:afterAutospacing="1" w:line="240" w:lineRule="auto"/>
        <w:rPr>
          <w:rFonts w:eastAsia="Times New Roman" w:cstheme="minorHAnsi"/>
          <w:sz w:val="24"/>
          <w:szCs w:val="24"/>
        </w:rPr>
      </w:pPr>
    </w:p>
    <w:p w14:paraId="0148F69C" w14:textId="2A64A9A7" w:rsidR="00AF158D" w:rsidRPr="003C14A7" w:rsidRDefault="00CA6BBD" w:rsidP="003C14A7">
      <w:pPr>
        <w:spacing w:before="100" w:beforeAutospacing="1" w:after="100" w:afterAutospacing="1" w:line="240" w:lineRule="auto"/>
        <w:rPr>
          <w:rFonts w:eastAsia="Times New Roman" w:cstheme="minorHAnsi"/>
          <w:sz w:val="24"/>
          <w:szCs w:val="24"/>
        </w:rPr>
      </w:pPr>
      <w:proofErr w:type="gramStart"/>
      <w:r w:rsidRPr="003C14A7">
        <w:rPr>
          <w:rFonts w:eastAsia="Times New Roman" w:cstheme="minorHAnsi"/>
          <w:sz w:val="24"/>
          <w:szCs w:val="24"/>
        </w:rPr>
        <w:t>Figure 5.</w:t>
      </w:r>
      <w:proofErr w:type="gramEnd"/>
      <w:r w:rsidRPr="003C14A7">
        <w:rPr>
          <w:rFonts w:eastAsia="Times New Roman" w:cstheme="minorHAnsi"/>
          <w:sz w:val="24"/>
          <w:szCs w:val="24"/>
        </w:rPr>
        <w:t xml:space="preserve">  The following figure is that of a Gantt chart of the suggested implementation Schedule </w:t>
      </w:r>
    </w:p>
    <w:p w14:paraId="3B88B36D" w14:textId="00706E89" w:rsidR="00722215" w:rsidRPr="003C14A7" w:rsidRDefault="002457CD">
      <w:pPr>
        <w:rPr>
          <w:rFonts w:cstheme="minorHAnsi"/>
          <w:sz w:val="24"/>
          <w:szCs w:val="24"/>
        </w:rPr>
      </w:pPr>
      <w:r w:rsidRPr="003C14A7">
        <w:rPr>
          <w:rFonts w:cstheme="minorHAnsi"/>
          <w:noProof/>
          <w:sz w:val="24"/>
          <w:szCs w:val="24"/>
        </w:rPr>
        <w:lastRenderedPageBreak/>
        <w:drawing>
          <wp:inline distT="0" distB="0" distL="0" distR="0" wp14:anchorId="60A4FF34" wp14:editId="5F7AD8F7">
            <wp:extent cx="8387832" cy="61403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393859" cy="6144735"/>
                    </a:xfrm>
                    <a:prstGeom prst="rect">
                      <a:avLst/>
                    </a:prstGeom>
                    <a:noFill/>
                    <a:ln>
                      <a:noFill/>
                    </a:ln>
                  </pic:spPr>
                </pic:pic>
              </a:graphicData>
            </a:graphic>
          </wp:inline>
        </w:drawing>
      </w:r>
    </w:p>
    <w:p w14:paraId="38674865" w14:textId="6D511218" w:rsidR="00CA6BBD" w:rsidRPr="003C14A7" w:rsidRDefault="00CA6BBD" w:rsidP="003C14A7">
      <w:pPr>
        <w:jc w:val="center"/>
        <w:rPr>
          <w:rFonts w:cstheme="minorHAnsi"/>
          <w:b/>
          <w:sz w:val="24"/>
          <w:szCs w:val="24"/>
        </w:rPr>
      </w:pPr>
      <w:r w:rsidRPr="003C14A7">
        <w:rPr>
          <w:rFonts w:cstheme="minorHAnsi"/>
          <w:b/>
          <w:sz w:val="24"/>
          <w:szCs w:val="24"/>
        </w:rPr>
        <w:lastRenderedPageBreak/>
        <w:t>Appendix</w:t>
      </w:r>
    </w:p>
    <w:p w14:paraId="5A3026E4" w14:textId="2E102061" w:rsidR="00CA6BBD" w:rsidRPr="003C14A7" w:rsidRDefault="00DE4F12" w:rsidP="00DE4F12">
      <w:pPr>
        <w:rPr>
          <w:rFonts w:cstheme="minorHAnsi"/>
          <w:b/>
          <w:sz w:val="24"/>
          <w:szCs w:val="24"/>
        </w:rPr>
      </w:pPr>
      <w:r w:rsidRPr="003C14A7">
        <w:rPr>
          <w:rFonts w:cstheme="minorHAnsi"/>
          <w:b/>
          <w:sz w:val="24"/>
          <w:szCs w:val="24"/>
        </w:rPr>
        <w:drawing>
          <wp:inline distT="0" distB="0" distL="0" distR="0" wp14:anchorId="32E7E8AA" wp14:editId="0C587403">
            <wp:extent cx="7674115" cy="5933502"/>
            <wp:effectExtent l="0" t="6032"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7676779" cy="5935562"/>
                    </a:xfrm>
                    <a:prstGeom prst="rect">
                      <a:avLst/>
                    </a:prstGeom>
                    <a:noFill/>
                    <a:ln>
                      <a:noFill/>
                    </a:ln>
                    <a:effectLst/>
                    <a:extLst/>
                  </pic:spPr>
                </pic:pic>
              </a:graphicData>
            </a:graphic>
          </wp:inline>
        </w:drawing>
      </w:r>
      <w:proofErr w:type="gramStart"/>
      <w:r w:rsidR="00CA6BBD" w:rsidRPr="003C14A7">
        <w:rPr>
          <w:rFonts w:cstheme="minorHAnsi"/>
          <w:b/>
          <w:sz w:val="24"/>
          <w:szCs w:val="24"/>
        </w:rPr>
        <w:t>Figure 6.</w:t>
      </w:r>
      <w:proofErr w:type="gramEnd"/>
      <w:r w:rsidR="00CA6BBD" w:rsidRPr="003C14A7">
        <w:rPr>
          <w:rFonts w:cstheme="minorHAnsi"/>
          <w:b/>
          <w:sz w:val="24"/>
          <w:szCs w:val="24"/>
        </w:rPr>
        <w:t xml:space="preserve">  Artifact model of the OAH Organizational Chart</w:t>
      </w:r>
    </w:p>
    <w:p w14:paraId="0AAC6F0D" w14:textId="77777777" w:rsidR="00DE4F12" w:rsidRPr="003C14A7" w:rsidRDefault="00DE4F12" w:rsidP="00DE4F12">
      <w:pPr>
        <w:rPr>
          <w:rFonts w:cstheme="minorHAnsi"/>
          <w:b/>
          <w:sz w:val="24"/>
          <w:szCs w:val="24"/>
        </w:rPr>
      </w:pPr>
    </w:p>
    <w:p w14:paraId="142CF561" w14:textId="3BB6E4F5" w:rsidR="00DE4F12" w:rsidRPr="003C14A7" w:rsidRDefault="00CA6BBD" w:rsidP="00DE4F12">
      <w:pPr>
        <w:rPr>
          <w:rFonts w:cstheme="minorHAnsi"/>
          <w:b/>
          <w:sz w:val="24"/>
          <w:szCs w:val="24"/>
        </w:rPr>
      </w:pPr>
      <w:proofErr w:type="gramStart"/>
      <w:r w:rsidRPr="003C14A7">
        <w:rPr>
          <w:rFonts w:cstheme="minorHAnsi"/>
          <w:b/>
          <w:sz w:val="24"/>
          <w:szCs w:val="24"/>
        </w:rPr>
        <w:t>Figure 7.</w:t>
      </w:r>
      <w:proofErr w:type="gramEnd"/>
      <w:r w:rsidRPr="003C14A7">
        <w:rPr>
          <w:rFonts w:cstheme="minorHAnsi"/>
          <w:b/>
          <w:sz w:val="24"/>
          <w:szCs w:val="24"/>
        </w:rPr>
        <w:t xml:space="preserve">  Interview </w:t>
      </w:r>
      <w:proofErr w:type="spellStart"/>
      <w:r w:rsidRPr="003C14A7">
        <w:rPr>
          <w:rFonts w:cstheme="minorHAnsi"/>
          <w:b/>
          <w:sz w:val="24"/>
          <w:szCs w:val="24"/>
        </w:rPr>
        <w:t>Quietionnaire</w:t>
      </w:r>
      <w:proofErr w:type="spellEnd"/>
    </w:p>
    <w:p w14:paraId="3AB3125F" w14:textId="77777777" w:rsidR="00DE4F12" w:rsidRPr="003C14A7" w:rsidRDefault="00DE4F12" w:rsidP="00DE4F12">
      <w:pPr>
        <w:rPr>
          <w:rFonts w:cstheme="minorHAnsi"/>
          <w:b/>
          <w:sz w:val="24"/>
          <w:szCs w:val="24"/>
        </w:rPr>
      </w:pPr>
      <w:r w:rsidRPr="003C14A7">
        <w:rPr>
          <w:rFonts w:cstheme="minorHAnsi"/>
          <w:b/>
          <w:sz w:val="24"/>
          <w:szCs w:val="24"/>
        </w:rPr>
        <w:t>First Round of Interviews Questionnaire (Tech Questions)</w:t>
      </w:r>
    </w:p>
    <w:p w14:paraId="02D4A380" w14:textId="77777777" w:rsidR="00DE4F12" w:rsidRPr="003C14A7" w:rsidRDefault="00DE4F12" w:rsidP="00DE4F12">
      <w:pPr>
        <w:rPr>
          <w:rFonts w:cstheme="minorHAnsi"/>
          <w:sz w:val="24"/>
          <w:szCs w:val="24"/>
        </w:rPr>
      </w:pPr>
    </w:p>
    <w:p w14:paraId="329128F0" w14:textId="77777777" w:rsidR="00DE4F12" w:rsidRPr="003C14A7" w:rsidRDefault="00DE4F12" w:rsidP="00DE4F12">
      <w:pPr>
        <w:rPr>
          <w:rFonts w:cstheme="minorHAnsi"/>
          <w:sz w:val="24"/>
          <w:szCs w:val="24"/>
        </w:rPr>
      </w:pPr>
      <w:r w:rsidRPr="003C14A7">
        <w:rPr>
          <w:rFonts w:cstheme="minorHAnsi"/>
          <w:sz w:val="24"/>
          <w:szCs w:val="24"/>
        </w:rPr>
        <w:t>Interview subject__________________________________________</w:t>
      </w:r>
    </w:p>
    <w:p w14:paraId="05DC44F4" w14:textId="77777777" w:rsidR="00DE4F12" w:rsidRPr="003C14A7" w:rsidRDefault="00DE4F12" w:rsidP="00DE4F12">
      <w:pPr>
        <w:rPr>
          <w:rFonts w:cstheme="minorHAnsi"/>
          <w:sz w:val="24"/>
          <w:szCs w:val="24"/>
        </w:rPr>
      </w:pPr>
    </w:p>
    <w:p w14:paraId="6E4DECE0" w14:textId="77777777" w:rsidR="00DE4F12" w:rsidRPr="003C14A7" w:rsidRDefault="00DE4F12" w:rsidP="00DE4F12">
      <w:pPr>
        <w:rPr>
          <w:rFonts w:cstheme="minorHAnsi"/>
          <w:sz w:val="24"/>
          <w:szCs w:val="24"/>
        </w:rPr>
      </w:pPr>
      <w:r w:rsidRPr="003C14A7">
        <w:rPr>
          <w:rFonts w:cstheme="minorHAnsi"/>
          <w:sz w:val="24"/>
          <w:szCs w:val="24"/>
        </w:rPr>
        <w:t>Interviewees______________________________________________</w:t>
      </w:r>
    </w:p>
    <w:p w14:paraId="3E853BF8" w14:textId="77777777" w:rsidR="00DE4F12" w:rsidRPr="003C14A7" w:rsidRDefault="00DE4F12" w:rsidP="00DE4F12">
      <w:pPr>
        <w:rPr>
          <w:rFonts w:cstheme="minorHAnsi"/>
          <w:sz w:val="24"/>
          <w:szCs w:val="24"/>
        </w:rPr>
      </w:pPr>
      <w:r w:rsidRPr="003C14A7">
        <w:rPr>
          <w:rFonts w:cstheme="minorHAnsi"/>
          <w:sz w:val="24"/>
          <w:szCs w:val="24"/>
        </w:rPr>
        <w:t>Date______________________</w:t>
      </w:r>
    </w:p>
    <w:p w14:paraId="185A76D5" w14:textId="77777777" w:rsidR="00DE4F12" w:rsidRPr="003C14A7" w:rsidRDefault="00DE4F12" w:rsidP="00DE4F12">
      <w:pPr>
        <w:rPr>
          <w:rFonts w:cstheme="minorHAnsi"/>
          <w:sz w:val="24"/>
          <w:szCs w:val="24"/>
        </w:rPr>
      </w:pPr>
      <w:r w:rsidRPr="003C14A7">
        <w:rPr>
          <w:rFonts w:cstheme="minorHAnsi"/>
          <w:sz w:val="24"/>
          <w:szCs w:val="24"/>
        </w:rPr>
        <w:t>Start time__________________ End time________________________</w:t>
      </w:r>
    </w:p>
    <w:p w14:paraId="618D85C5" w14:textId="77777777" w:rsidR="00DE4F12" w:rsidRPr="003C14A7" w:rsidRDefault="00DE4F12" w:rsidP="00DE4F12">
      <w:pPr>
        <w:rPr>
          <w:rFonts w:cstheme="minorHAnsi"/>
          <w:sz w:val="24"/>
          <w:szCs w:val="24"/>
        </w:rPr>
      </w:pPr>
    </w:p>
    <w:p w14:paraId="0D51BFD8" w14:textId="77777777" w:rsidR="00DE4F12" w:rsidRPr="003C14A7" w:rsidRDefault="00DE4F12" w:rsidP="00DE4F12">
      <w:pPr>
        <w:rPr>
          <w:rFonts w:cstheme="minorHAnsi"/>
          <w:sz w:val="24"/>
          <w:szCs w:val="24"/>
        </w:rPr>
      </w:pPr>
      <w:r w:rsidRPr="003C14A7">
        <w:rPr>
          <w:rFonts w:cstheme="minorHAnsi"/>
          <w:sz w:val="24"/>
          <w:szCs w:val="24"/>
        </w:rPr>
        <w:t>1) What's Your Job Title?</w:t>
      </w:r>
    </w:p>
    <w:p w14:paraId="7C760C01" w14:textId="77777777" w:rsidR="00DE4F12" w:rsidRPr="003C14A7" w:rsidRDefault="00DE4F12" w:rsidP="00DE4F12">
      <w:pPr>
        <w:rPr>
          <w:rFonts w:cstheme="minorHAnsi"/>
          <w:sz w:val="24"/>
          <w:szCs w:val="24"/>
        </w:rPr>
      </w:pPr>
      <w:r w:rsidRPr="003C14A7">
        <w:rPr>
          <w:rFonts w:cstheme="minorHAnsi"/>
          <w:sz w:val="24"/>
          <w:szCs w:val="24"/>
        </w:rPr>
        <w:t>2) How long have you worked at the OAH?</w:t>
      </w:r>
    </w:p>
    <w:p w14:paraId="40883BC1" w14:textId="77777777" w:rsidR="00DE4F12" w:rsidRPr="003C14A7" w:rsidRDefault="00DE4F12" w:rsidP="00DE4F12">
      <w:pPr>
        <w:rPr>
          <w:rFonts w:cstheme="minorHAnsi"/>
          <w:sz w:val="24"/>
          <w:szCs w:val="24"/>
        </w:rPr>
      </w:pPr>
      <w:r w:rsidRPr="003C14A7">
        <w:rPr>
          <w:rFonts w:cstheme="minorHAnsi"/>
          <w:sz w:val="24"/>
          <w:szCs w:val="24"/>
        </w:rPr>
        <w:t xml:space="preserve">3)  What are your responsibilities? </w:t>
      </w:r>
    </w:p>
    <w:p w14:paraId="25E24748" w14:textId="77777777" w:rsidR="00DE4F12" w:rsidRPr="003C14A7" w:rsidRDefault="00DE4F12" w:rsidP="00DE4F12">
      <w:pPr>
        <w:rPr>
          <w:rFonts w:cstheme="minorHAnsi"/>
          <w:sz w:val="24"/>
          <w:szCs w:val="24"/>
        </w:rPr>
      </w:pPr>
      <w:r w:rsidRPr="003C14A7">
        <w:rPr>
          <w:rFonts w:cstheme="minorHAnsi"/>
          <w:sz w:val="24"/>
          <w:szCs w:val="24"/>
        </w:rPr>
        <w:t>4) To whom do you report?</w:t>
      </w:r>
    </w:p>
    <w:p w14:paraId="3267FD96" w14:textId="77777777" w:rsidR="00DE4F12" w:rsidRPr="003C14A7" w:rsidRDefault="00DE4F12" w:rsidP="00DE4F12">
      <w:pPr>
        <w:rPr>
          <w:rFonts w:cstheme="minorHAnsi"/>
          <w:sz w:val="24"/>
          <w:szCs w:val="24"/>
        </w:rPr>
      </w:pPr>
      <w:r w:rsidRPr="003C14A7">
        <w:rPr>
          <w:rFonts w:cstheme="minorHAnsi"/>
          <w:sz w:val="24"/>
          <w:szCs w:val="24"/>
        </w:rPr>
        <w:t>5) What factors make your work successful (</w:t>
      </w:r>
      <w:proofErr w:type="spellStart"/>
      <w:r w:rsidRPr="003C14A7">
        <w:rPr>
          <w:rFonts w:cstheme="minorHAnsi"/>
          <w:sz w:val="24"/>
          <w:szCs w:val="24"/>
        </w:rPr>
        <w:t>ie</w:t>
      </w:r>
      <w:proofErr w:type="spellEnd"/>
      <w:r w:rsidRPr="003C14A7">
        <w:rPr>
          <w:rFonts w:cstheme="minorHAnsi"/>
          <w:sz w:val="24"/>
          <w:szCs w:val="24"/>
        </w:rPr>
        <w:t>, what about your job makes you feel like you got something done well)?</w:t>
      </w:r>
    </w:p>
    <w:p w14:paraId="41D771C3" w14:textId="77777777" w:rsidR="00DE4F12" w:rsidRPr="003C14A7" w:rsidRDefault="00DE4F12" w:rsidP="00DE4F12">
      <w:pPr>
        <w:rPr>
          <w:rFonts w:cstheme="minorHAnsi"/>
          <w:sz w:val="24"/>
          <w:szCs w:val="24"/>
        </w:rPr>
      </w:pPr>
      <w:r w:rsidRPr="003C14A7">
        <w:rPr>
          <w:rFonts w:cstheme="minorHAnsi"/>
          <w:sz w:val="24"/>
          <w:szCs w:val="24"/>
        </w:rPr>
        <w:t>6) What's your relationship to OAH publications?</w:t>
      </w:r>
    </w:p>
    <w:p w14:paraId="455C477C" w14:textId="77777777" w:rsidR="00DE4F12" w:rsidRPr="003C14A7" w:rsidRDefault="00DE4F12" w:rsidP="00DE4F12">
      <w:pPr>
        <w:rPr>
          <w:rFonts w:cstheme="minorHAnsi"/>
          <w:sz w:val="24"/>
          <w:szCs w:val="24"/>
        </w:rPr>
      </w:pPr>
      <w:r w:rsidRPr="003C14A7">
        <w:rPr>
          <w:rFonts w:cstheme="minorHAnsi"/>
          <w:sz w:val="24"/>
          <w:szCs w:val="24"/>
        </w:rPr>
        <w:t>7) Did you have any role in the publication of the OAH Newsletter?</w:t>
      </w:r>
    </w:p>
    <w:p w14:paraId="22315BC1" w14:textId="77777777" w:rsidR="00DE4F12" w:rsidRPr="003C14A7" w:rsidRDefault="00DE4F12" w:rsidP="00DE4F12">
      <w:pPr>
        <w:rPr>
          <w:rFonts w:cstheme="minorHAnsi"/>
          <w:sz w:val="24"/>
          <w:szCs w:val="24"/>
        </w:rPr>
      </w:pPr>
      <w:r w:rsidRPr="003C14A7">
        <w:rPr>
          <w:rFonts w:cstheme="minorHAnsi"/>
          <w:sz w:val="24"/>
          <w:szCs w:val="24"/>
        </w:rPr>
        <w:t>8) How often do you consult the OAH Newsletter archives?</w:t>
      </w:r>
    </w:p>
    <w:p w14:paraId="65278FA5" w14:textId="77777777" w:rsidR="00DE4F12" w:rsidRPr="003C14A7" w:rsidRDefault="00DE4F12" w:rsidP="00DE4F12">
      <w:pPr>
        <w:rPr>
          <w:rFonts w:cstheme="minorHAnsi"/>
          <w:sz w:val="24"/>
          <w:szCs w:val="24"/>
        </w:rPr>
      </w:pPr>
      <w:r w:rsidRPr="003C14A7">
        <w:rPr>
          <w:rFonts w:cstheme="minorHAnsi"/>
          <w:sz w:val="24"/>
          <w:szCs w:val="24"/>
        </w:rPr>
        <w:t>9) What are your thoughts about the OAH Newsletter only being available in hard copy form in a few known locations?</w:t>
      </w:r>
    </w:p>
    <w:p w14:paraId="135A516B" w14:textId="77777777" w:rsidR="00DE4F12" w:rsidRPr="003C14A7" w:rsidRDefault="00DE4F12" w:rsidP="00DE4F12">
      <w:pPr>
        <w:rPr>
          <w:rFonts w:cstheme="minorHAnsi"/>
          <w:sz w:val="24"/>
          <w:szCs w:val="24"/>
        </w:rPr>
      </w:pPr>
      <w:r w:rsidRPr="003C14A7">
        <w:rPr>
          <w:rFonts w:cstheme="minorHAnsi"/>
          <w:sz w:val="24"/>
          <w:szCs w:val="24"/>
        </w:rPr>
        <w:t>10) How much interest do you have in the OAH Newsletter archives?</w:t>
      </w:r>
    </w:p>
    <w:p w14:paraId="5DD5E020" w14:textId="77777777" w:rsidR="00DE4F12" w:rsidRPr="003C14A7" w:rsidRDefault="00DE4F12" w:rsidP="00DE4F12">
      <w:pPr>
        <w:rPr>
          <w:rFonts w:cstheme="minorHAnsi"/>
          <w:sz w:val="24"/>
          <w:szCs w:val="24"/>
        </w:rPr>
      </w:pPr>
      <w:r w:rsidRPr="003C14A7">
        <w:rPr>
          <w:rFonts w:cstheme="minorHAnsi"/>
          <w:sz w:val="24"/>
          <w:szCs w:val="24"/>
        </w:rPr>
        <w:t>11) How much interest do you think the membership has in the OAH Newsletter Archives?</w:t>
      </w:r>
    </w:p>
    <w:p w14:paraId="583FB738" w14:textId="77777777" w:rsidR="00DE4F12" w:rsidRPr="003C14A7" w:rsidRDefault="00DE4F12" w:rsidP="00DE4F12">
      <w:pPr>
        <w:rPr>
          <w:rFonts w:cstheme="minorHAnsi"/>
          <w:sz w:val="24"/>
          <w:szCs w:val="24"/>
        </w:rPr>
      </w:pPr>
      <w:r w:rsidRPr="003C14A7">
        <w:rPr>
          <w:rFonts w:cstheme="minorHAnsi"/>
          <w:sz w:val="24"/>
          <w:szCs w:val="24"/>
        </w:rPr>
        <w:t>12) Have you ever had to retrieve electronic versions of the OAH Newsletter for members?</w:t>
      </w:r>
    </w:p>
    <w:p w14:paraId="59F30E7F" w14:textId="77777777" w:rsidR="00DE4F12" w:rsidRPr="003C14A7" w:rsidRDefault="00DE4F12" w:rsidP="00DE4F12">
      <w:pPr>
        <w:rPr>
          <w:rFonts w:cstheme="minorHAnsi"/>
          <w:sz w:val="24"/>
          <w:szCs w:val="24"/>
        </w:rPr>
      </w:pPr>
      <w:r w:rsidRPr="003C14A7">
        <w:rPr>
          <w:rFonts w:cstheme="minorHAnsi"/>
          <w:sz w:val="24"/>
          <w:szCs w:val="24"/>
        </w:rPr>
        <w:t>13) How often do you use the OAH website?</w:t>
      </w:r>
    </w:p>
    <w:p w14:paraId="2C4522AC" w14:textId="77777777" w:rsidR="00DE4F12" w:rsidRPr="003C14A7" w:rsidRDefault="00DE4F12" w:rsidP="00DE4F12">
      <w:pPr>
        <w:rPr>
          <w:rFonts w:cstheme="minorHAnsi"/>
          <w:sz w:val="24"/>
          <w:szCs w:val="24"/>
        </w:rPr>
      </w:pPr>
      <w:r w:rsidRPr="003C14A7">
        <w:rPr>
          <w:rFonts w:cstheme="minorHAnsi"/>
          <w:sz w:val="24"/>
          <w:szCs w:val="24"/>
        </w:rPr>
        <w:lastRenderedPageBreak/>
        <w:t>14) How has the speed of your internet connection affected your workflow?</w:t>
      </w:r>
    </w:p>
    <w:p w14:paraId="48BCB6F6" w14:textId="77777777" w:rsidR="00DE4F12" w:rsidRPr="003C14A7" w:rsidRDefault="00DE4F12" w:rsidP="00DE4F12">
      <w:pPr>
        <w:rPr>
          <w:rFonts w:cstheme="minorHAnsi"/>
          <w:sz w:val="24"/>
          <w:szCs w:val="24"/>
        </w:rPr>
      </w:pPr>
      <w:r w:rsidRPr="003C14A7">
        <w:rPr>
          <w:rFonts w:cstheme="minorHAnsi"/>
          <w:sz w:val="24"/>
          <w:szCs w:val="24"/>
        </w:rPr>
        <w:t>15) What resources on the OAH website do you use the most?</w:t>
      </w:r>
    </w:p>
    <w:p w14:paraId="0AC3E53F" w14:textId="624503C3" w:rsidR="00DE4F12" w:rsidRPr="003C14A7" w:rsidRDefault="00DE4F12" w:rsidP="00DE4F12">
      <w:pPr>
        <w:rPr>
          <w:rFonts w:cstheme="minorHAnsi"/>
          <w:sz w:val="24"/>
          <w:szCs w:val="24"/>
        </w:rPr>
      </w:pPr>
      <w:r w:rsidRPr="003C14A7">
        <w:rPr>
          <w:rFonts w:cstheme="minorHAnsi"/>
          <w:sz w:val="24"/>
          <w:szCs w:val="24"/>
        </w:rPr>
        <w:t xml:space="preserve">  </w:t>
      </w:r>
    </w:p>
    <w:p w14:paraId="28669917" w14:textId="77777777" w:rsidR="00DE4F12" w:rsidRPr="003C14A7" w:rsidRDefault="00DE4F12" w:rsidP="00DE4F12">
      <w:pPr>
        <w:rPr>
          <w:rFonts w:cstheme="minorHAnsi"/>
          <w:sz w:val="24"/>
          <w:szCs w:val="24"/>
        </w:rPr>
      </w:pPr>
      <w:r w:rsidRPr="003C14A7">
        <w:rPr>
          <w:rFonts w:cstheme="minorHAnsi"/>
          <w:sz w:val="24"/>
          <w:szCs w:val="24"/>
        </w:rPr>
        <w:tab/>
        <w:t xml:space="preserve">(15a </w:t>
      </w:r>
      <w:proofErr w:type="gramStart"/>
      <w:r w:rsidRPr="003C14A7">
        <w:rPr>
          <w:rFonts w:cstheme="minorHAnsi"/>
          <w:sz w:val="24"/>
          <w:szCs w:val="24"/>
        </w:rPr>
        <w:t>How</w:t>
      </w:r>
      <w:proofErr w:type="gramEnd"/>
      <w:r w:rsidRPr="003C14A7">
        <w:rPr>
          <w:rFonts w:cstheme="minorHAnsi"/>
          <w:sz w:val="24"/>
          <w:szCs w:val="24"/>
        </w:rPr>
        <w:t xml:space="preserve"> often do you update the OAH website? </w:t>
      </w:r>
    </w:p>
    <w:p w14:paraId="09BD310E" w14:textId="77777777" w:rsidR="00DE4F12" w:rsidRPr="003C14A7" w:rsidRDefault="00DE4F12" w:rsidP="00DE4F12">
      <w:pPr>
        <w:rPr>
          <w:rFonts w:cstheme="minorHAnsi"/>
          <w:sz w:val="24"/>
          <w:szCs w:val="24"/>
        </w:rPr>
      </w:pPr>
      <w:r w:rsidRPr="003C14A7">
        <w:rPr>
          <w:rFonts w:cstheme="minorHAnsi"/>
          <w:sz w:val="24"/>
          <w:szCs w:val="24"/>
        </w:rPr>
        <w:tab/>
        <w:t>(15b How much time do you spend managing the website?</w:t>
      </w:r>
    </w:p>
    <w:p w14:paraId="05E953C0" w14:textId="77777777" w:rsidR="00DE4F12" w:rsidRPr="003C14A7" w:rsidRDefault="00DE4F12" w:rsidP="00DE4F12">
      <w:pPr>
        <w:rPr>
          <w:rFonts w:cstheme="minorHAnsi"/>
          <w:sz w:val="24"/>
          <w:szCs w:val="24"/>
        </w:rPr>
      </w:pPr>
      <w:r w:rsidRPr="003C14A7">
        <w:rPr>
          <w:rFonts w:cstheme="minorHAnsi"/>
          <w:sz w:val="24"/>
          <w:szCs w:val="24"/>
        </w:rPr>
        <w:tab/>
        <w:t xml:space="preserve">(15b </w:t>
      </w:r>
      <w:proofErr w:type="gramStart"/>
      <w:r w:rsidRPr="003C14A7">
        <w:rPr>
          <w:rFonts w:cstheme="minorHAnsi"/>
          <w:sz w:val="24"/>
          <w:szCs w:val="24"/>
        </w:rPr>
        <w:t>How</w:t>
      </w:r>
      <w:proofErr w:type="gramEnd"/>
      <w:r w:rsidRPr="003C14A7">
        <w:rPr>
          <w:rFonts w:cstheme="minorHAnsi"/>
          <w:sz w:val="24"/>
          <w:szCs w:val="24"/>
        </w:rPr>
        <w:t xml:space="preserve"> often do you use the website to access publications?)</w:t>
      </w:r>
    </w:p>
    <w:p w14:paraId="74F44510" w14:textId="77777777" w:rsidR="00DE4F12" w:rsidRPr="003C14A7" w:rsidRDefault="00DE4F12" w:rsidP="00DE4F12">
      <w:pPr>
        <w:rPr>
          <w:rFonts w:cstheme="minorHAnsi"/>
          <w:sz w:val="24"/>
          <w:szCs w:val="24"/>
        </w:rPr>
      </w:pPr>
      <w:r w:rsidRPr="003C14A7">
        <w:rPr>
          <w:rFonts w:cstheme="minorHAnsi"/>
          <w:sz w:val="24"/>
          <w:szCs w:val="24"/>
        </w:rPr>
        <w:t>16) How much do you think access to the OAH Newsletter archives would enhance the membership experience?</w:t>
      </w:r>
    </w:p>
    <w:p w14:paraId="0B0ECB83" w14:textId="77777777" w:rsidR="00DE4F12" w:rsidRPr="003C14A7" w:rsidRDefault="00DE4F12" w:rsidP="00DE4F12">
      <w:pPr>
        <w:rPr>
          <w:rFonts w:cstheme="minorHAnsi"/>
          <w:sz w:val="24"/>
          <w:szCs w:val="24"/>
        </w:rPr>
      </w:pPr>
      <w:r w:rsidRPr="003C14A7">
        <w:rPr>
          <w:rFonts w:cstheme="minorHAnsi"/>
          <w:sz w:val="24"/>
          <w:szCs w:val="24"/>
        </w:rPr>
        <w:t xml:space="preserve">17) How does the culture of the OAH affect what work you accomplish (in other words – how does the </w:t>
      </w:r>
      <w:proofErr w:type="spellStart"/>
      <w:r w:rsidRPr="003C14A7">
        <w:rPr>
          <w:rFonts w:cstheme="minorHAnsi"/>
          <w:sz w:val="24"/>
          <w:szCs w:val="24"/>
        </w:rPr>
        <w:t>set up</w:t>
      </w:r>
      <w:proofErr w:type="spellEnd"/>
      <w:r w:rsidRPr="003C14A7">
        <w:rPr>
          <w:rFonts w:cstheme="minorHAnsi"/>
          <w:sz w:val="24"/>
          <w:szCs w:val="24"/>
        </w:rPr>
        <w:t xml:space="preserve"> of the organization either help or hinder what you get done)?</w:t>
      </w:r>
    </w:p>
    <w:p w14:paraId="0A770179" w14:textId="77777777" w:rsidR="00DE4F12" w:rsidRPr="003C14A7" w:rsidRDefault="00DE4F12" w:rsidP="00DE4F12">
      <w:pPr>
        <w:rPr>
          <w:rFonts w:cstheme="minorHAnsi"/>
          <w:sz w:val="24"/>
          <w:szCs w:val="24"/>
        </w:rPr>
      </w:pPr>
      <w:r w:rsidRPr="003C14A7">
        <w:rPr>
          <w:rFonts w:cstheme="minorHAnsi"/>
          <w:sz w:val="24"/>
          <w:szCs w:val="24"/>
        </w:rPr>
        <w:t>18) How does having multiple offices affect work your work?</w:t>
      </w:r>
    </w:p>
    <w:p w14:paraId="45BA09B9" w14:textId="77777777" w:rsidR="00DE4F12" w:rsidRPr="003C14A7" w:rsidRDefault="00DE4F12" w:rsidP="00DE4F12">
      <w:pPr>
        <w:rPr>
          <w:rFonts w:cstheme="minorHAnsi"/>
          <w:sz w:val="24"/>
          <w:szCs w:val="24"/>
        </w:rPr>
      </w:pPr>
      <w:r w:rsidRPr="003C14A7">
        <w:rPr>
          <w:rFonts w:cstheme="minorHAnsi"/>
          <w:sz w:val="24"/>
          <w:szCs w:val="24"/>
        </w:rPr>
        <w:t>19) Is there a procedure in place to scan paper archive items?</w:t>
      </w:r>
    </w:p>
    <w:p w14:paraId="63420A5A" w14:textId="77777777" w:rsidR="00DE4F12" w:rsidRPr="003C14A7" w:rsidRDefault="00DE4F12" w:rsidP="00DE4F12">
      <w:pPr>
        <w:rPr>
          <w:rFonts w:cstheme="minorHAnsi"/>
          <w:sz w:val="24"/>
          <w:szCs w:val="24"/>
        </w:rPr>
      </w:pPr>
      <w:r w:rsidRPr="003C14A7">
        <w:rPr>
          <w:rFonts w:cstheme="minorHAnsi"/>
          <w:sz w:val="24"/>
          <w:szCs w:val="24"/>
        </w:rPr>
        <w:t>20) Does the OAH have the necessary equipment/software to scan the Newsletter?</w:t>
      </w:r>
    </w:p>
    <w:p w14:paraId="5243B129" w14:textId="77777777" w:rsidR="00DE4F12" w:rsidRPr="003C14A7" w:rsidRDefault="00DE4F12" w:rsidP="00DE4F12">
      <w:pPr>
        <w:rPr>
          <w:rFonts w:cstheme="minorHAnsi"/>
          <w:sz w:val="24"/>
          <w:szCs w:val="24"/>
        </w:rPr>
      </w:pPr>
      <w:r w:rsidRPr="003C14A7">
        <w:rPr>
          <w:rFonts w:cstheme="minorHAnsi"/>
          <w:sz w:val="24"/>
          <w:szCs w:val="24"/>
        </w:rPr>
        <w:t>21) Who would likely do the scanning to archive the OAH newsletter?</w:t>
      </w:r>
    </w:p>
    <w:p w14:paraId="0B5E705B" w14:textId="77777777" w:rsidR="00DE4F12" w:rsidRPr="003C14A7" w:rsidRDefault="00DE4F12" w:rsidP="00DE4F12">
      <w:pPr>
        <w:rPr>
          <w:rFonts w:cstheme="minorHAnsi"/>
          <w:sz w:val="24"/>
          <w:szCs w:val="24"/>
        </w:rPr>
      </w:pPr>
      <w:r w:rsidRPr="003C14A7">
        <w:rPr>
          <w:rFonts w:cstheme="minorHAnsi"/>
          <w:sz w:val="24"/>
          <w:szCs w:val="24"/>
        </w:rPr>
        <w:t>22) Can we contact you with follow-up questions?</w:t>
      </w:r>
    </w:p>
    <w:p w14:paraId="265837B0" w14:textId="77777777" w:rsidR="00DE4F12" w:rsidRPr="003C14A7" w:rsidRDefault="00DE4F12" w:rsidP="00DE4F12">
      <w:pPr>
        <w:rPr>
          <w:rFonts w:cstheme="minorHAnsi"/>
          <w:b/>
          <w:sz w:val="24"/>
          <w:szCs w:val="24"/>
        </w:rPr>
      </w:pPr>
      <w:r w:rsidRPr="003C14A7">
        <w:rPr>
          <w:rFonts w:cstheme="minorHAnsi"/>
          <w:b/>
          <w:sz w:val="24"/>
          <w:szCs w:val="24"/>
        </w:rPr>
        <w:t>Interview Notes/Thoughts</w:t>
      </w:r>
    </w:p>
    <w:p w14:paraId="40B15ABA" w14:textId="77777777" w:rsidR="00DE4F12" w:rsidRPr="003C14A7" w:rsidRDefault="00DE4F12">
      <w:pPr>
        <w:rPr>
          <w:rFonts w:cstheme="minorHAnsi"/>
          <w:sz w:val="24"/>
          <w:szCs w:val="24"/>
        </w:rPr>
      </w:pPr>
    </w:p>
    <w:p w14:paraId="6EF271A0" w14:textId="77777777" w:rsidR="00DE4F12" w:rsidRPr="003C14A7" w:rsidRDefault="00DE4F12">
      <w:pPr>
        <w:rPr>
          <w:rFonts w:cstheme="minorHAnsi"/>
          <w:sz w:val="24"/>
          <w:szCs w:val="24"/>
        </w:rPr>
      </w:pPr>
    </w:p>
    <w:p w14:paraId="65FE0215" w14:textId="77777777" w:rsidR="00DE4F12" w:rsidRPr="003C14A7" w:rsidRDefault="00DE4F12">
      <w:pPr>
        <w:rPr>
          <w:rFonts w:cstheme="minorHAnsi"/>
          <w:sz w:val="24"/>
          <w:szCs w:val="24"/>
        </w:rPr>
      </w:pPr>
    </w:p>
    <w:p w14:paraId="5CA2BC50" w14:textId="77777777" w:rsidR="00DE4F12" w:rsidRPr="003C14A7" w:rsidRDefault="00DE4F12">
      <w:pPr>
        <w:rPr>
          <w:rFonts w:cstheme="minorHAnsi"/>
          <w:sz w:val="24"/>
          <w:szCs w:val="24"/>
        </w:rPr>
      </w:pPr>
    </w:p>
    <w:p w14:paraId="215D2485" w14:textId="77777777" w:rsidR="00DE4F12" w:rsidRPr="003C14A7" w:rsidRDefault="00DE4F12">
      <w:pPr>
        <w:rPr>
          <w:rFonts w:cstheme="minorHAnsi"/>
          <w:sz w:val="24"/>
          <w:szCs w:val="24"/>
        </w:rPr>
      </w:pPr>
    </w:p>
    <w:p w14:paraId="0D4EC408" w14:textId="77777777" w:rsidR="00DE4F12" w:rsidRPr="003C14A7" w:rsidRDefault="00DE4F12">
      <w:pPr>
        <w:rPr>
          <w:rFonts w:cstheme="minorHAnsi"/>
          <w:sz w:val="24"/>
          <w:szCs w:val="24"/>
        </w:rPr>
      </w:pPr>
    </w:p>
    <w:p w14:paraId="21C325D9" w14:textId="77777777" w:rsidR="00DE4F12" w:rsidRPr="003C14A7" w:rsidRDefault="00DE4F12">
      <w:pPr>
        <w:rPr>
          <w:rFonts w:cstheme="minorHAnsi"/>
          <w:sz w:val="24"/>
          <w:szCs w:val="24"/>
        </w:rPr>
      </w:pPr>
    </w:p>
    <w:p w14:paraId="568FBF7C" w14:textId="77777777" w:rsidR="00DE4F12" w:rsidRPr="003C14A7" w:rsidRDefault="00DE4F12">
      <w:pPr>
        <w:rPr>
          <w:rFonts w:cstheme="minorHAnsi"/>
          <w:sz w:val="24"/>
          <w:szCs w:val="24"/>
        </w:rPr>
      </w:pPr>
    </w:p>
    <w:p w14:paraId="63B1E717" w14:textId="77777777" w:rsidR="00DE4F12" w:rsidRPr="003C14A7" w:rsidRDefault="00DE4F12">
      <w:pPr>
        <w:rPr>
          <w:rFonts w:cstheme="minorHAnsi"/>
          <w:sz w:val="24"/>
          <w:szCs w:val="24"/>
        </w:rPr>
      </w:pPr>
    </w:p>
    <w:p w14:paraId="3AFB3E8A" w14:textId="77777777" w:rsidR="00DE4F12" w:rsidRPr="003C14A7" w:rsidRDefault="00DE4F12">
      <w:pPr>
        <w:rPr>
          <w:rFonts w:cstheme="minorHAnsi"/>
          <w:sz w:val="24"/>
          <w:szCs w:val="24"/>
        </w:rPr>
      </w:pPr>
    </w:p>
    <w:p w14:paraId="539AFE29" w14:textId="77777777" w:rsidR="00DE4F12" w:rsidRPr="003C14A7" w:rsidRDefault="00DE4F12">
      <w:pPr>
        <w:rPr>
          <w:rFonts w:cstheme="minorHAnsi"/>
          <w:sz w:val="24"/>
          <w:szCs w:val="24"/>
        </w:rPr>
      </w:pPr>
    </w:p>
    <w:tbl>
      <w:tblPr>
        <w:tblW w:w="0" w:type="auto"/>
        <w:tblCellSpacing w:w="15" w:type="dxa"/>
        <w:tblLook w:val="04A0" w:firstRow="1" w:lastRow="0" w:firstColumn="1" w:lastColumn="0" w:noHBand="0" w:noVBand="1"/>
      </w:tblPr>
      <w:tblGrid>
        <w:gridCol w:w="82"/>
        <w:gridCol w:w="6444"/>
      </w:tblGrid>
      <w:tr w:rsidR="006D5826" w:rsidRPr="003C14A7" w14:paraId="1DF5AFEB" w14:textId="77777777" w:rsidTr="006D5826">
        <w:trPr>
          <w:tblCellSpacing w:w="15" w:type="dxa"/>
        </w:trPr>
        <w:tc>
          <w:tcPr>
            <w:tcW w:w="0" w:type="auto"/>
            <w:gridSpan w:val="2"/>
            <w:tcMar>
              <w:top w:w="15" w:type="dxa"/>
              <w:left w:w="15" w:type="dxa"/>
              <w:bottom w:w="15" w:type="dxa"/>
              <w:right w:w="15" w:type="dxa"/>
            </w:tcMar>
            <w:vAlign w:val="center"/>
            <w:hideMark/>
          </w:tcPr>
          <w:p w14:paraId="727A5BEC" w14:textId="5B257387" w:rsidR="00CA6BBD" w:rsidRPr="003C14A7" w:rsidRDefault="00CA6BBD">
            <w:pPr>
              <w:rPr>
                <w:rFonts w:cstheme="minorHAnsi"/>
                <w:sz w:val="24"/>
                <w:szCs w:val="24"/>
              </w:rPr>
            </w:pPr>
            <w:r w:rsidRPr="003C14A7">
              <w:rPr>
                <w:rFonts w:cstheme="minorHAnsi"/>
                <w:sz w:val="24"/>
                <w:szCs w:val="24"/>
              </w:rPr>
              <w:t>Figure 8.  Survey questions and results.</w:t>
            </w:r>
          </w:p>
          <w:p w14:paraId="59E0BE69" w14:textId="77777777" w:rsidR="006D5826" w:rsidRPr="003C14A7" w:rsidRDefault="006D5826">
            <w:pPr>
              <w:rPr>
                <w:rFonts w:cstheme="minorHAnsi"/>
                <w:sz w:val="24"/>
                <w:szCs w:val="24"/>
              </w:rPr>
            </w:pPr>
            <w:r w:rsidRPr="003C14A7">
              <w:rPr>
                <w:rFonts w:cstheme="minorHAnsi"/>
                <w:sz w:val="24"/>
                <w:szCs w:val="24"/>
              </w:rPr>
              <w:br/>
              <w:t>1. How often do you visit the OAH website (</w:t>
            </w:r>
            <w:hyperlink r:id="rId15" w:tgtFrame="_blank" w:history="1">
              <w:r w:rsidRPr="003C14A7">
                <w:rPr>
                  <w:rStyle w:val="Hyperlink"/>
                  <w:rFonts w:cstheme="minorHAnsi"/>
                  <w:sz w:val="24"/>
                  <w:szCs w:val="24"/>
                </w:rPr>
                <w:t>http://www.oah.org</w:t>
              </w:r>
            </w:hyperlink>
            <w:r w:rsidRPr="003C14A7">
              <w:rPr>
                <w:rFonts w:cstheme="minorHAnsi"/>
                <w:sz w:val="24"/>
                <w:szCs w:val="24"/>
              </w:rPr>
              <w:t>)?</w:t>
            </w:r>
          </w:p>
        </w:tc>
      </w:tr>
      <w:tr w:rsidR="006D5826" w:rsidRPr="003C14A7" w14:paraId="6D963185" w14:textId="77777777" w:rsidTr="006D5826">
        <w:trPr>
          <w:tblCellSpacing w:w="15" w:type="dxa"/>
        </w:trPr>
        <w:tc>
          <w:tcPr>
            <w:tcW w:w="0" w:type="auto"/>
            <w:tcMar>
              <w:top w:w="15" w:type="dxa"/>
              <w:left w:w="15" w:type="dxa"/>
              <w:bottom w:w="15" w:type="dxa"/>
              <w:right w:w="15" w:type="dxa"/>
            </w:tcMar>
            <w:vAlign w:val="center"/>
            <w:hideMark/>
          </w:tcPr>
          <w:p w14:paraId="756A81D1"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6853FD24" w14:textId="77777777">
              <w:trPr>
                <w:tblCellSpacing w:w="15" w:type="dxa"/>
              </w:trPr>
              <w:tc>
                <w:tcPr>
                  <w:tcW w:w="0" w:type="auto"/>
                  <w:tcMar>
                    <w:top w:w="15" w:type="dxa"/>
                    <w:left w:w="15" w:type="dxa"/>
                    <w:bottom w:w="15" w:type="dxa"/>
                    <w:right w:w="15" w:type="dxa"/>
                  </w:tcMar>
                  <w:vAlign w:val="center"/>
                  <w:hideMark/>
                </w:tcPr>
                <w:p w14:paraId="120318A7" w14:textId="77777777" w:rsidR="006D5826" w:rsidRPr="003C14A7" w:rsidRDefault="006D5826">
                  <w:pPr>
                    <w:rPr>
                      <w:rFonts w:cstheme="minorHAnsi"/>
                      <w:sz w:val="24"/>
                      <w:szCs w:val="24"/>
                    </w:rPr>
                  </w:pPr>
                  <w:r w:rsidRPr="003C14A7">
                    <w:rPr>
                      <w:rFonts w:cstheme="minorHAnsi"/>
                      <w:sz w:val="24"/>
                      <w:szCs w:val="24"/>
                    </w:rPr>
                    <w:t>Once a week</w:t>
                  </w:r>
                </w:p>
              </w:tc>
              <w:tc>
                <w:tcPr>
                  <w:tcW w:w="0" w:type="auto"/>
                  <w:tcMar>
                    <w:top w:w="15" w:type="dxa"/>
                    <w:left w:w="15" w:type="dxa"/>
                    <w:bottom w:w="15" w:type="dxa"/>
                    <w:right w:w="15" w:type="dxa"/>
                  </w:tcMar>
                  <w:vAlign w:val="center"/>
                  <w:hideMark/>
                </w:tcPr>
                <w:p w14:paraId="1BD57D89"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683DB374" w14:textId="77777777" w:rsidR="006D5826" w:rsidRPr="003C14A7" w:rsidRDefault="006D5826">
                  <w:pPr>
                    <w:rPr>
                      <w:rFonts w:cstheme="minorHAnsi"/>
                      <w:sz w:val="24"/>
                      <w:szCs w:val="24"/>
                    </w:rPr>
                  </w:pPr>
                  <w:r w:rsidRPr="003C14A7">
                    <w:rPr>
                      <w:rFonts w:cstheme="minorHAnsi"/>
                      <w:sz w:val="24"/>
                      <w:szCs w:val="24"/>
                    </w:rPr>
                    <w:t>6</w:t>
                  </w:r>
                </w:p>
              </w:tc>
              <w:tc>
                <w:tcPr>
                  <w:tcW w:w="0" w:type="auto"/>
                  <w:tcMar>
                    <w:top w:w="15" w:type="dxa"/>
                    <w:left w:w="15" w:type="dxa"/>
                    <w:bottom w:w="15" w:type="dxa"/>
                    <w:right w:w="15" w:type="dxa"/>
                  </w:tcMar>
                  <w:vAlign w:val="center"/>
                  <w:hideMark/>
                </w:tcPr>
                <w:p w14:paraId="221A5C4F" w14:textId="77777777" w:rsidR="006D5826" w:rsidRPr="003C14A7" w:rsidRDefault="006D5826">
                  <w:pPr>
                    <w:rPr>
                      <w:rFonts w:cstheme="minorHAnsi"/>
                      <w:sz w:val="24"/>
                      <w:szCs w:val="24"/>
                    </w:rPr>
                  </w:pPr>
                  <w:r w:rsidRPr="003C14A7">
                    <w:rPr>
                      <w:rFonts w:cstheme="minorHAnsi"/>
                      <w:sz w:val="24"/>
                      <w:szCs w:val="24"/>
                    </w:rPr>
                    <w:t>17%</w:t>
                  </w:r>
                </w:p>
              </w:tc>
            </w:tr>
            <w:tr w:rsidR="006D5826" w:rsidRPr="003C14A7" w14:paraId="05290AC0" w14:textId="77777777">
              <w:trPr>
                <w:tblCellSpacing w:w="15" w:type="dxa"/>
              </w:trPr>
              <w:tc>
                <w:tcPr>
                  <w:tcW w:w="0" w:type="auto"/>
                  <w:tcMar>
                    <w:top w:w="15" w:type="dxa"/>
                    <w:left w:w="15" w:type="dxa"/>
                    <w:bottom w:w="15" w:type="dxa"/>
                    <w:right w:w="15" w:type="dxa"/>
                  </w:tcMar>
                  <w:vAlign w:val="center"/>
                  <w:hideMark/>
                </w:tcPr>
                <w:p w14:paraId="792341FD" w14:textId="77777777" w:rsidR="006D5826" w:rsidRPr="003C14A7" w:rsidRDefault="006D5826">
                  <w:pPr>
                    <w:rPr>
                      <w:rFonts w:cstheme="minorHAnsi"/>
                      <w:sz w:val="24"/>
                      <w:szCs w:val="24"/>
                    </w:rPr>
                  </w:pPr>
                  <w:r w:rsidRPr="003C14A7">
                    <w:rPr>
                      <w:rFonts w:cstheme="minorHAnsi"/>
                      <w:sz w:val="24"/>
                      <w:szCs w:val="24"/>
                    </w:rPr>
                    <w:t>Once a month</w:t>
                  </w:r>
                </w:p>
              </w:tc>
              <w:tc>
                <w:tcPr>
                  <w:tcW w:w="0" w:type="auto"/>
                  <w:tcMar>
                    <w:top w:w="15" w:type="dxa"/>
                    <w:left w:w="15" w:type="dxa"/>
                    <w:bottom w:w="15" w:type="dxa"/>
                    <w:right w:w="15" w:type="dxa"/>
                  </w:tcMar>
                  <w:vAlign w:val="center"/>
                  <w:hideMark/>
                </w:tcPr>
                <w:p w14:paraId="58A78709"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2DF4557D" w14:textId="77777777" w:rsidR="006D5826" w:rsidRPr="003C14A7" w:rsidRDefault="006D5826">
                  <w:pPr>
                    <w:rPr>
                      <w:rFonts w:cstheme="minorHAnsi"/>
                      <w:sz w:val="24"/>
                      <w:szCs w:val="24"/>
                    </w:rPr>
                  </w:pPr>
                  <w:r w:rsidRPr="003C14A7">
                    <w:rPr>
                      <w:rFonts w:cstheme="minorHAnsi"/>
                      <w:sz w:val="24"/>
                      <w:szCs w:val="24"/>
                    </w:rPr>
                    <w:t>7</w:t>
                  </w:r>
                </w:p>
              </w:tc>
              <w:tc>
                <w:tcPr>
                  <w:tcW w:w="0" w:type="auto"/>
                  <w:tcMar>
                    <w:top w:w="15" w:type="dxa"/>
                    <w:left w:w="15" w:type="dxa"/>
                    <w:bottom w:w="15" w:type="dxa"/>
                    <w:right w:w="15" w:type="dxa"/>
                  </w:tcMar>
                  <w:vAlign w:val="center"/>
                  <w:hideMark/>
                </w:tcPr>
                <w:p w14:paraId="1180617F" w14:textId="77777777" w:rsidR="006D5826" w:rsidRPr="003C14A7" w:rsidRDefault="006D5826">
                  <w:pPr>
                    <w:rPr>
                      <w:rFonts w:cstheme="minorHAnsi"/>
                      <w:sz w:val="24"/>
                      <w:szCs w:val="24"/>
                    </w:rPr>
                  </w:pPr>
                  <w:r w:rsidRPr="003C14A7">
                    <w:rPr>
                      <w:rFonts w:cstheme="minorHAnsi"/>
                      <w:sz w:val="24"/>
                      <w:szCs w:val="24"/>
                    </w:rPr>
                    <w:t>20%</w:t>
                  </w:r>
                </w:p>
              </w:tc>
            </w:tr>
            <w:tr w:rsidR="006D5826" w:rsidRPr="003C14A7" w14:paraId="03446975" w14:textId="77777777">
              <w:trPr>
                <w:tblCellSpacing w:w="15" w:type="dxa"/>
              </w:trPr>
              <w:tc>
                <w:tcPr>
                  <w:tcW w:w="0" w:type="auto"/>
                  <w:tcMar>
                    <w:top w:w="15" w:type="dxa"/>
                    <w:left w:w="15" w:type="dxa"/>
                    <w:bottom w:w="15" w:type="dxa"/>
                    <w:right w:w="15" w:type="dxa"/>
                  </w:tcMar>
                  <w:vAlign w:val="center"/>
                  <w:hideMark/>
                </w:tcPr>
                <w:p w14:paraId="128E116A" w14:textId="77777777" w:rsidR="006D5826" w:rsidRPr="003C14A7" w:rsidRDefault="006D5826">
                  <w:pPr>
                    <w:rPr>
                      <w:rFonts w:cstheme="minorHAnsi"/>
                      <w:sz w:val="24"/>
                      <w:szCs w:val="24"/>
                    </w:rPr>
                  </w:pPr>
                  <w:r w:rsidRPr="003C14A7">
                    <w:rPr>
                      <w:rFonts w:cstheme="minorHAnsi"/>
                      <w:sz w:val="24"/>
                      <w:szCs w:val="24"/>
                    </w:rPr>
                    <w:t>Once every couple of months</w:t>
                  </w:r>
                </w:p>
              </w:tc>
              <w:tc>
                <w:tcPr>
                  <w:tcW w:w="0" w:type="auto"/>
                  <w:tcMar>
                    <w:top w:w="15" w:type="dxa"/>
                    <w:left w:w="15" w:type="dxa"/>
                    <w:bottom w:w="15" w:type="dxa"/>
                    <w:right w:w="15" w:type="dxa"/>
                  </w:tcMar>
                  <w:vAlign w:val="center"/>
                  <w:hideMark/>
                </w:tcPr>
                <w:p w14:paraId="6F3EC2AE"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5BF8FBC" w14:textId="77777777" w:rsidR="006D5826" w:rsidRPr="003C14A7" w:rsidRDefault="006D5826">
                  <w:pPr>
                    <w:rPr>
                      <w:rFonts w:cstheme="minorHAnsi"/>
                      <w:sz w:val="24"/>
                      <w:szCs w:val="24"/>
                    </w:rPr>
                  </w:pPr>
                  <w:r w:rsidRPr="003C14A7">
                    <w:rPr>
                      <w:rFonts w:cstheme="minorHAnsi"/>
                      <w:sz w:val="24"/>
                      <w:szCs w:val="24"/>
                    </w:rPr>
                    <w:t>9</w:t>
                  </w:r>
                </w:p>
              </w:tc>
              <w:tc>
                <w:tcPr>
                  <w:tcW w:w="0" w:type="auto"/>
                  <w:tcMar>
                    <w:top w:w="15" w:type="dxa"/>
                    <w:left w:w="15" w:type="dxa"/>
                    <w:bottom w:w="15" w:type="dxa"/>
                    <w:right w:w="15" w:type="dxa"/>
                  </w:tcMar>
                  <w:vAlign w:val="center"/>
                  <w:hideMark/>
                </w:tcPr>
                <w:p w14:paraId="30FA0952" w14:textId="77777777" w:rsidR="006D5826" w:rsidRPr="003C14A7" w:rsidRDefault="006D5826">
                  <w:pPr>
                    <w:rPr>
                      <w:rFonts w:cstheme="minorHAnsi"/>
                      <w:sz w:val="24"/>
                      <w:szCs w:val="24"/>
                    </w:rPr>
                  </w:pPr>
                  <w:r w:rsidRPr="003C14A7">
                    <w:rPr>
                      <w:rFonts w:cstheme="minorHAnsi"/>
                      <w:sz w:val="24"/>
                      <w:szCs w:val="24"/>
                    </w:rPr>
                    <w:t>26%</w:t>
                  </w:r>
                </w:p>
              </w:tc>
            </w:tr>
            <w:tr w:rsidR="006D5826" w:rsidRPr="003C14A7" w14:paraId="68115459" w14:textId="77777777">
              <w:trPr>
                <w:tblCellSpacing w:w="15" w:type="dxa"/>
              </w:trPr>
              <w:tc>
                <w:tcPr>
                  <w:tcW w:w="0" w:type="auto"/>
                  <w:tcMar>
                    <w:top w:w="15" w:type="dxa"/>
                    <w:left w:w="15" w:type="dxa"/>
                    <w:bottom w:w="15" w:type="dxa"/>
                    <w:right w:w="15" w:type="dxa"/>
                  </w:tcMar>
                  <w:vAlign w:val="center"/>
                  <w:hideMark/>
                </w:tcPr>
                <w:p w14:paraId="728E58BC" w14:textId="77777777" w:rsidR="006D5826" w:rsidRPr="003C14A7" w:rsidRDefault="006D5826">
                  <w:pPr>
                    <w:rPr>
                      <w:rFonts w:cstheme="minorHAnsi"/>
                      <w:sz w:val="24"/>
                      <w:szCs w:val="24"/>
                    </w:rPr>
                  </w:pPr>
                  <w:r w:rsidRPr="003C14A7">
                    <w:rPr>
                      <w:rFonts w:cstheme="minorHAnsi"/>
                      <w:sz w:val="24"/>
                      <w:szCs w:val="24"/>
                    </w:rPr>
                    <w:t>Once or twice per year</w:t>
                  </w:r>
                </w:p>
              </w:tc>
              <w:tc>
                <w:tcPr>
                  <w:tcW w:w="0" w:type="auto"/>
                  <w:tcMar>
                    <w:top w:w="15" w:type="dxa"/>
                    <w:left w:w="15" w:type="dxa"/>
                    <w:bottom w:w="15" w:type="dxa"/>
                    <w:right w:w="15" w:type="dxa"/>
                  </w:tcMar>
                  <w:vAlign w:val="center"/>
                  <w:hideMark/>
                </w:tcPr>
                <w:p w14:paraId="59EF1D15"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453B980E" w14:textId="77777777" w:rsidR="006D5826" w:rsidRPr="003C14A7" w:rsidRDefault="006D5826">
                  <w:pPr>
                    <w:rPr>
                      <w:rFonts w:cstheme="minorHAnsi"/>
                      <w:sz w:val="24"/>
                      <w:szCs w:val="24"/>
                    </w:rPr>
                  </w:pPr>
                  <w:r w:rsidRPr="003C14A7">
                    <w:rPr>
                      <w:rFonts w:cstheme="minorHAnsi"/>
                      <w:sz w:val="24"/>
                      <w:szCs w:val="24"/>
                    </w:rPr>
                    <w:t>12</w:t>
                  </w:r>
                </w:p>
              </w:tc>
              <w:tc>
                <w:tcPr>
                  <w:tcW w:w="0" w:type="auto"/>
                  <w:tcMar>
                    <w:top w:w="15" w:type="dxa"/>
                    <w:left w:w="15" w:type="dxa"/>
                    <w:bottom w:w="15" w:type="dxa"/>
                    <w:right w:w="15" w:type="dxa"/>
                  </w:tcMar>
                  <w:vAlign w:val="center"/>
                  <w:hideMark/>
                </w:tcPr>
                <w:p w14:paraId="1A451A5E" w14:textId="77777777" w:rsidR="006D5826" w:rsidRPr="003C14A7" w:rsidRDefault="006D5826">
                  <w:pPr>
                    <w:rPr>
                      <w:rFonts w:cstheme="minorHAnsi"/>
                      <w:sz w:val="24"/>
                      <w:szCs w:val="24"/>
                    </w:rPr>
                  </w:pPr>
                  <w:r w:rsidRPr="003C14A7">
                    <w:rPr>
                      <w:rFonts w:cstheme="minorHAnsi"/>
                      <w:sz w:val="24"/>
                      <w:szCs w:val="24"/>
                    </w:rPr>
                    <w:t>34%</w:t>
                  </w:r>
                </w:p>
              </w:tc>
            </w:tr>
            <w:tr w:rsidR="006D5826" w:rsidRPr="003C14A7" w14:paraId="45F25125" w14:textId="77777777">
              <w:trPr>
                <w:tblCellSpacing w:w="15" w:type="dxa"/>
              </w:trPr>
              <w:tc>
                <w:tcPr>
                  <w:tcW w:w="0" w:type="auto"/>
                  <w:tcMar>
                    <w:top w:w="15" w:type="dxa"/>
                    <w:left w:w="15" w:type="dxa"/>
                    <w:bottom w:w="15" w:type="dxa"/>
                    <w:right w:w="15" w:type="dxa"/>
                  </w:tcMar>
                  <w:vAlign w:val="center"/>
                  <w:hideMark/>
                </w:tcPr>
                <w:p w14:paraId="7BDDD01E" w14:textId="77777777" w:rsidR="006D5826" w:rsidRPr="003C14A7" w:rsidRDefault="006D5826">
                  <w:pPr>
                    <w:rPr>
                      <w:rFonts w:cstheme="minorHAnsi"/>
                      <w:sz w:val="24"/>
                      <w:szCs w:val="24"/>
                    </w:rPr>
                  </w:pPr>
                  <w:r w:rsidRPr="003C14A7">
                    <w:rPr>
                      <w:rFonts w:cstheme="minorHAnsi"/>
                      <w:sz w:val="24"/>
                      <w:szCs w:val="24"/>
                    </w:rPr>
                    <w:t>Never</w:t>
                  </w:r>
                </w:p>
              </w:tc>
              <w:tc>
                <w:tcPr>
                  <w:tcW w:w="0" w:type="auto"/>
                  <w:tcMar>
                    <w:top w:w="15" w:type="dxa"/>
                    <w:left w:w="15" w:type="dxa"/>
                    <w:bottom w:w="15" w:type="dxa"/>
                    <w:right w:w="15" w:type="dxa"/>
                  </w:tcMar>
                  <w:vAlign w:val="center"/>
                  <w:hideMark/>
                </w:tcPr>
                <w:p w14:paraId="0785FD6C"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A57C8B7"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54BBDBF6" w14:textId="77777777" w:rsidR="006D5826" w:rsidRPr="003C14A7" w:rsidRDefault="006D5826">
                  <w:pPr>
                    <w:rPr>
                      <w:rFonts w:cstheme="minorHAnsi"/>
                      <w:sz w:val="24"/>
                      <w:szCs w:val="24"/>
                    </w:rPr>
                  </w:pPr>
                  <w:r w:rsidRPr="003C14A7">
                    <w:rPr>
                      <w:rFonts w:cstheme="minorHAnsi"/>
                      <w:sz w:val="24"/>
                      <w:szCs w:val="24"/>
                    </w:rPr>
                    <w:t>0%</w:t>
                  </w:r>
                </w:p>
              </w:tc>
            </w:tr>
            <w:tr w:rsidR="002566CC" w:rsidRPr="003C14A7" w14:paraId="3B26D4FB" w14:textId="77777777">
              <w:trPr>
                <w:tblCellSpacing w:w="15" w:type="dxa"/>
              </w:trPr>
              <w:tc>
                <w:tcPr>
                  <w:tcW w:w="0" w:type="auto"/>
                  <w:tcMar>
                    <w:top w:w="15" w:type="dxa"/>
                    <w:left w:w="15" w:type="dxa"/>
                    <w:bottom w:w="15" w:type="dxa"/>
                    <w:right w:w="15" w:type="dxa"/>
                  </w:tcMar>
                  <w:vAlign w:val="center"/>
                </w:tcPr>
                <w:p w14:paraId="0CCC0A6C" w14:textId="40F3B387" w:rsidR="002566CC" w:rsidRPr="003C14A7" w:rsidRDefault="002566CC">
                  <w:pPr>
                    <w:rPr>
                      <w:rFonts w:cstheme="minorHAnsi"/>
                      <w:sz w:val="24"/>
                      <w:szCs w:val="24"/>
                    </w:rPr>
                  </w:pPr>
                  <w:r w:rsidRPr="003C14A7">
                    <w:rPr>
                      <w:rFonts w:cstheme="minorHAnsi"/>
                      <w:noProof/>
                      <w:sz w:val="24"/>
                      <w:szCs w:val="24"/>
                    </w:rPr>
                    <w:drawing>
                      <wp:inline distT="0" distB="0" distL="0" distR="0" wp14:anchorId="603B094C" wp14:editId="6B3AB66F">
                        <wp:extent cx="328612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0AB88563"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63E1EAA0"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6CF2D6C9" w14:textId="77777777" w:rsidR="002566CC" w:rsidRPr="003C14A7" w:rsidRDefault="002566CC">
                  <w:pPr>
                    <w:rPr>
                      <w:rFonts w:cstheme="minorHAnsi"/>
                      <w:sz w:val="24"/>
                      <w:szCs w:val="24"/>
                    </w:rPr>
                  </w:pPr>
                </w:p>
              </w:tc>
            </w:tr>
          </w:tbl>
          <w:p w14:paraId="7C1FDE0A" w14:textId="77777777" w:rsidR="006D5826" w:rsidRPr="003C14A7" w:rsidRDefault="006D5826">
            <w:pPr>
              <w:rPr>
                <w:rFonts w:cstheme="minorHAnsi"/>
                <w:sz w:val="24"/>
                <w:szCs w:val="24"/>
              </w:rPr>
            </w:pPr>
          </w:p>
        </w:tc>
      </w:tr>
    </w:tbl>
    <w:p w14:paraId="35F6C051"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99"/>
        <w:gridCol w:w="9351"/>
      </w:tblGrid>
      <w:tr w:rsidR="006D5826" w:rsidRPr="003C14A7" w14:paraId="6FD7522C" w14:textId="77777777" w:rsidTr="006D5826">
        <w:trPr>
          <w:tblCellSpacing w:w="15" w:type="dxa"/>
        </w:trPr>
        <w:tc>
          <w:tcPr>
            <w:tcW w:w="0" w:type="auto"/>
            <w:gridSpan w:val="2"/>
            <w:tcMar>
              <w:top w:w="15" w:type="dxa"/>
              <w:left w:w="15" w:type="dxa"/>
              <w:bottom w:w="15" w:type="dxa"/>
              <w:right w:w="15" w:type="dxa"/>
            </w:tcMar>
            <w:vAlign w:val="center"/>
            <w:hideMark/>
          </w:tcPr>
          <w:p w14:paraId="563CA6C9" w14:textId="77777777" w:rsidR="006D5826" w:rsidRPr="003C14A7" w:rsidRDefault="006D5826">
            <w:pPr>
              <w:rPr>
                <w:rFonts w:cstheme="minorHAnsi"/>
                <w:sz w:val="24"/>
                <w:szCs w:val="24"/>
              </w:rPr>
            </w:pPr>
            <w:r w:rsidRPr="003C14A7">
              <w:rPr>
                <w:rFonts w:cstheme="minorHAnsi"/>
                <w:sz w:val="24"/>
                <w:szCs w:val="24"/>
              </w:rPr>
              <w:t>2. How often do you use the online editions of OAH publications provided to you by your membership?</w:t>
            </w:r>
          </w:p>
        </w:tc>
      </w:tr>
      <w:tr w:rsidR="006D5826" w:rsidRPr="003C14A7" w14:paraId="5D7B35B6" w14:textId="77777777" w:rsidTr="006D5826">
        <w:trPr>
          <w:tblCellSpacing w:w="15" w:type="dxa"/>
        </w:trPr>
        <w:tc>
          <w:tcPr>
            <w:tcW w:w="0" w:type="auto"/>
            <w:tcMar>
              <w:top w:w="15" w:type="dxa"/>
              <w:left w:w="15" w:type="dxa"/>
              <w:bottom w:w="15" w:type="dxa"/>
              <w:right w:w="15" w:type="dxa"/>
            </w:tcMar>
            <w:vAlign w:val="center"/>
            <w:hideMark/>
          </w:tcPr>
          <w:p w14:paraId="32784411"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4195E26C" w14:textId="77777777">
              <w:trPr>
                <w:tblCellSpacing w:w="15" w:type="dxa"/>
              </w:trPr>
              <w:tc>
                <w:tcPr>
                  <w:tcW w:w="0" w:type="auto"/>
                  <w:tcMar>
                    <w:top w:w="15" w:type="dxa"/>
                    <w:left w:w="15" w:type="dxa"/>
                    <w:bottom w:w="15" w:type="dxa"/>
                    <w:right w:w="15" w:type="dxa"/>
                  </w:tcMar>
                  <w:vAlign w:val="center"/>
                  <w:hideMark/>
                </w:tcPr>
                <w:p w14:paraId="4AD8112C" w14:textId="77777777" w:rsidR="006D5826" w:rsidRPr="003C14A7" w:rsidRDefault="006D5826">
                  <w:pPr>
                    <w:rPr>
                      <w:rFonts w:cstheme="minorHAnsi"/>
                      <w:sz w:val="24"/>
                      <w:szCs w:val="24"/>
                    </w:rPr>
                  </w:pPr>
                  <w:r w:rsidRPr="003C14A7">
                    <w:rPr>
                      <w:rFonts w:cstheme="minorHAnsi"/>
                      <w:sz w:val="24"/>
                      <w:szCs w:val="24"/>
                    </w:rPr>
                    <w:t>Once a week</w:t>
                  </w:r>
                </w:p>
              </w:tc>
              <w:tc>
                <w:tcPr>
                  <w:tcW w:w="0" w:type="auto"/>
                  <w:tcMar>
                    <w:top w:w="15" w:type="dxa"/>
                    <w:left w:w="15" w:type="dxa"/>
                    <w:bottom w:w="15" w:type="dxa"/>
                    <w:right w:w="15" w:type="dxa"/>
                  </w:tcMar>
                  <w:vAlign w:val="center"/>
                  <w:hideMark/>
                </w:tcPr>
                <w:p w14:paraId="5E17AC62"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4D3D1EEA" w14:textId="77777777" w:rsidR="006D5826" w:rsidRPr="003C14A7" w:rsidRDefault="006D5826">
                  <w:pPr>
                    <w:rPr>
                      <w:rFonts w:cstheme="minorHAnsi"/>
                      <w:sz w:val="24"/>
                      <w:szCs w:val="24"/>
                    </w:rPr>
                  </w:pPr>
                  <w:r w:rsidRPr="003C14A7">
                    <w:rPr>
                      <w:rFonts w:cstheme="minorHAnsi"/>
                      <w:sz w:val="24"/>
                      <w:szCs w:val="24"/>
                    </w:rPr>
                    <w:t>6</w:t>
                  </w:r>
                </w:p>
              </w:tc>
              <w:tc>
                <w:tcPr>
                  <w:tcW w:w="0" w:type="auto"/>
                  <w:tcMar>
                    <w:top w:w="15" w:type="dxa"/>
                    <w:left w:w="15" w:type="dxa"/>
                    <w:bottom w:w="15" w:type="dxa"/>
                    <w:right w:w="15" w:type="dxa"/>
                  </w:tcMar>
                  <w:vAlign w:val="center"/>
                  <w:hideMark/>
                </w:tcPr>
                <w:p w14:paraId="3CD7E5C1" w14:textId="77777777" w:rsidR="006D5826" w:rsidRPr="003C14A7" w:rsidRDefault="006D5826">
                  <w:pPr>
                    <w:rPr>
                      <w:rFonts w:cstheme="minorHAnsi"/>
                      <w:sz w:val="24"/>
                      <w:szCs w:val="24"/>
                    </w:rPr>
                  </w:pPr>
                  <w:r w:rsidRPr="003C14A7">
                    <w:rPr>
                      <w:rFonts w:cstheme="minorHAnsi"/>
                      <w:sz w:val="24"/>
                      <w:szCs w:val="24"/>
                    </w:rPr>
                    <w:t>17%</w:t>
                  </w:r>
                </w:p>
              </w:tc>
            </w:tr>
            <w:tr w:rsidR="006D5826" w:rsidRPr="003C14A7" w14:paraId="06F12889" w14:textId="77777777">
              <w:trPr>
                <w:tblCellSpacing w:w="15" w:type="dxa"/>
              </w:trPr>
              <w:tc>
                <w:tcPr>
                  <w:tcW w:w="0" w:type="auto"/>
                  <w:tcMar>
                    <w:top w:w="15" w:type="dxa"/>
                    <w:left w:w="15" w:type="dxa"/>
                    <w:bottom w:w="15" w:type="dxa"/>
                    <w:right w:w="15" w:type="dxa"/>
                  </w:tcMar>
                  <w:vAlign w:val="center"/>
                  <w:hideMark/>
                </w:tcPr>
                <w:p w14:paraId="2E1C23C0" w14:textId="77777777" w:rsidR="006D5826" w:rsidRPr="003C14A7" w:rsidRDefault="006D5826">
                  <w:pPr>
                    <w:rPr>
                      <w:rFonts w:cstheme="minorHAnsi"/>
                      <w:sz w:val="24"/>
                      <w:szCs w:val="24"/>
                    </w:rPr>
                  </w:pPr>
                  <w:r w:rsidRPr="003C14A7">
                    <w:rPr>
                      <w:rFonts w:cstheme="minorHAnsi"/>
                      <w:sz w:val="24"/>
                      <w:szCs w:val="24"/>
                    </w:rPr>
                    <w:t>Once a month</w:t>
                  </w:r>
                </w:p>
              </w:tc>
              <w:tc>
                <w:tcPr>
                  <w:tcW w:w="0" w:type="auto"/>
                  <w:tcMar>
                    <w:top w:w="15" w:type="dxa"/>
                    <w:left w:w="15" w:type="dxa"/>
                    <w:bottom w:w="15" w:type="dxa"/>
                    <w:right w:w="15" w:type="dxa"/>
                  </w:tcMar>
                  <w:vAlign w:val="center"/>
                  <w:hideMark/>
                </w:tcPr>
                <w:p w14:paraId="0894406A"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A77D6CF" w14:textId="77777777" w:rsidR="006D5826" w:rsidRPr="003C14A7" w:rsidRDefault="006D5826">
                  <w:pPr>
                    <w:rPr>
                      <w:rFonts w:cstheme="minorHAnsi"/>
                      <w:sz w:val="24"/>
                      <w:szCs w:val="24"/>
                    </w:rPr>
                  </w:pPr>
                  <w:r w:rsidRPr="003C14A7">
                    <w:rPr>
                      <w:rFonts w:cstheme="minorHAnsi"/>
                      <w:sz w:val="24"/>
                      <w:szCs w:val="24"/>
                    </w:rPr>
                    <w:t>7</w:t>
                  </w:r>
                </w:p>
              </w:tc>
              <w:tc>
                <w:tcPr>
                  <w:tcW w:w="0" w:type="auto"/>
                  <w:tcMar>
                    <w:top w:w="15" w:type="dxa"/>
                    <w:left w:w="15" w:type="dxa"/>
                    <w:bottom w:w="15" w:type="dxa"/>
                    <w:right w:w="15" w:type="dxa"/>
                  </w:tcMar>
                  <w:vAlign w:val="center"/>
                  <w:hideMark/>
                </w:tcPr>
                <w:p w14:paraId="227894CC" w14:textId="77777777" w:rsidR="006D5826" w:rsidRPr="003C14A7" w:rsidRDefault="006D5826">
                  <w:pPr>
                    <w:rPr>
                      <w:rFonts w:cstheme="minorHAnsi"/>
                      <w:sz w:val="24"/>
                      <w:szCs w:val="24"/>
                    </w:rPr>
                  </w:pPr>
                  <w:r w:rsidRPr="003C14A7">
                    <w:rPr>
                      <w:rFonts w:cstheme="minorHAnsi"/>
                      <w:sz w:val="24"/>
                      <w:szCs w:val="24"/>
                    </w:rPr>
                    <w:t>20%</w:t>
                  </w:r>
                </w:p>
              </w:tc>
            </w:tr>
            <w:tr w:rsidR="006D5826" w:rsidRPr="003C14A7" w14:paraId="1106C104" w14:textId="77777777">
              <w:trPr>
                <w:tblCellSpacing w:w="15" w:type="dxa"/>
              </w:trPr>
              <w:tc>
                <w:tcPr>
                  <w:tcW w:w="0" w:type="auto"/>
                  <w:tcMar>
                    <w:top w:w="15" w:type="dxa"/>
                    <w:left w:w="15" w:type="dxa"/>
                    <w:bottom w:w="15" w:type="dxa"/>
                    <w:right w:w="15" w:type="dxa"/>
                  </w:tcMar>
                  <w:vAlign w:val="center"/>
                  <w:hideMark/>
                </w:tcPr>
                <w:p w14:paraId="6CACBBC0" w14:textId="77777777" w:rsidR="006D5826" w:rsidRPr="003C14A7" w:rsidRDefault="006D5826">
                  <w:pPr>
                    <w:rPr>
                      <w:rFonts w:cstheme="minorHAnsi"/>
                      <w:sz w:val="24"/>
                      <w:szCs w:val="24"/>
                    </w:rPr>
                  </w:pPr>
                  <w:r w:rsidRPr="003C14A7">
                    <w:rPr>
                      <w:rFonts w:cstheme="minorHAnsi"/>
                      <w:sz w:val="24"/>
                      <w:szCs w:val="24"/>
                    </w:rPr>
                    <w:t>Once every couple of months</w:t>
                  </w:r>
                </w:p>
              </w:tc>
              <w:tc>
                <w:tcPr>
                  <w:tcW w:w="0" w:type="auto"/>
                  <w:tcMar>
                    <w:top w:w="15" w:type="dxa"/>
                    <w:left w:w="15" w:type="dxa"/>
                    <w:bottom w:w="15" w:type="dxa"/>
                    <w:right w:w="15" w:type="dxa"/>
                  </w:tcMar>
                  <w:vAlign w:val="center"/>
                  <w:hideMark/>
                </w:tcPr>
                <w:p w14:paraId="39ABA67E"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91EFF6D" w14:textId="77777777" w:rsidR="006D5826" w:rsidRPr="003C14A7" w:rsidRDefault="006D5826">
                  <w:pPr>
                    <w:rPr>
                      <w:rFonts w:cstheme="minorHAnsi"/>
                      <w:sz w:val="24"/>
                      <w:szCs w:val="24"/>
                    </w:rPr>
                  </w:pPr>
                  <w:r w:rsidRPr="003C14A7">
                    <w:rPr>
                      <w:rFonts w:cstheme="minorHAnsi"/>
                      <w:sz w:val="24"/>
                      <w:szCs w:val="24"/>
                    </w:rPr>
                    <w:t>11</w:t>
                  </w:r>
                </w:p>
              </w:tc>
              <w:tc>
                <w:tcPr>
                  <w:tcW w:w="0" w:type="auto"/>
                  <w:tcMar>
                    <w:top w:w="15" w:type="dxa"/>
                    <w:left w:w="15" w:type="dxa"/>
                    <w:bottom w:w="15" w:type="dxa"/>
                    <w:right w:w="15" w:type="dxa"/>
                  </w:tcMar>
                  <w:vAlign w:val="center"/>
                  <w:hideMark/>
                </w:tcPr>
                <w:p w14:paraId="0539AF4D" w14:textId="77777777" w:rsidR="006D5826" w:rsidRPr="003C14A7" w:rsidRDefault="006D5826">
                  <w:pPr>
                    <w:rPr>
                      <w:rFonts w:cstheme="minorHAnsi"/>
                      <w:sz w:val="24"/>
                      <w:szCs w:val="24"/>
                    </w:rPr>
                  </w:pPr>
                  <w:r w:rsidRPr="003C14A7">
                    <w:rPr>
                      <w:rFonts w:cstheme="minorHAnsi"/>
                      <w:sz w:val="24"/>
                      <w:szCs w:val="24"/>
                    </w:rPr>
                    <w:t>31%</w:t>
                  </w:r>
                </w:p>
              </w:tc>
            </w:tr>
            <w:tr w:rsidR="006D5826" w:rsidRPr="003C14A7" w14:paraId="409F8CBE" w14:textId="77777777">
              <w:trPr>
                <w:tblCellSpacing w:w="15" w:type="dxa"/>
              </w:trPr>
              <w:tc>
                <w:tcPr>
                  <w:tcW w:w="0" w:type="auto"/>
                  <w:tcMar>
                    <w:top w:w="15" w:type="dxa"/>
                    <w:left w:w="15" w:type="dxa"/>
                    <w:bottom w:w="15" w:type="dxa"/>
                    <w:right w:w="15" w:type="dxa"/>
                  </w:tcMar>
                  <w:vAlign w:val="center"/>
                  <w:hideMark/>
                </w:tcPr>
                <w:p w14:paraId="4B277817" w14:textId="77777777" w:rsidR="006D5826" w:rsidRPr="003C14A7" w:rsidRDefault="006D5826">
                  <w:pPr>
                    <w:rPr>
                      <w:rFonts w:cstheme="minorHAnsi"/>
                      <w:sz w:val="24"/>
                      <w:szCs w:val="24"/>
                    </w:rPr>
                  </w:pPr>
                  <w:r w:rsidRPr="003C14A7">
                    <w:rPr>
                      <w:rFonts w:cstheme="minorHAnsi"/>
                      <w:sz w:val="24"/>
                      <w:szCs w:val="24"/>
                    </w:rPr>
                    <w:t>Once or twice per year</w:t>
                  </w:r>
                </w:p>
              </w:tc>
              <w:tc>
                <w:tcPr>
                  <w:tcW w:w="0" w:type="auto"/>
                  <w:tcMar>
                    <w:top w:w="15" w:type="dxa"/>
                    <w:left w:w="15" w:type="dxa"/>
                    <w:bottom w:w="15" w:type="dxa"/>
                    <w:right w:w="15" w:type="dxa"/>
                  </w:tcMar>
                  <w:vAlign w:val="center"/>
                  <w:hideMark/>
                </w:tcPr>
                <w:p w14:paraId="4436E8B1"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9899C14" w14:textId="77777777" w:rsidR="006D5826" w:rsidRPr="003C14A7" w:rsidRDefault="006D5826">
                  <w:pPr>
                    <w:rPr>
                      <w:rFonts w:cstheme="minorHAnsi"/>
                      <w:sz w:val="24"/>
                      <w:szCs w:val="24"/>
                    </w:rPr>
                  </w:pPr>
                  <w:r w:rsidRPr="003C14A7">
                    <w:rPr>
                      <w:rFonts w:cstheme="minorHAnsi"/>
                      <w:sz w:val="24"/>
                      <w:szCs w:val="24"/>
                    </w:rPr>
                    <w:t>8</w:t>
                  </w:r>
                </w:p>
              </w:tc>
              <w:tc>
                <w:tcPr>
                  <w:tcW w:w="0" w:type="auto"/>
                  <w:tcMar>
                    <w:top w:w="15" w:type="dxa"/>
                    <w:left w:w="15" w:type="dxa"/>
                    <w:bottom w:w="15" w:type="dxa"/>
                    <w:right w:w="15" w:type="dxa"/>
                  </w:tcMar>
                  <w:vAlign w:val="center"/>
                  <w:hideMark/>
                </w:tcPr>
                <w:p w14:paraId="7F357391" w14:textId="77777777" w:rsidR="006D5826" w:rsidRPr="003C14A7" w:rsidRDefault="006D5826">
                  <w:pPr>
                    <w:rPr>
                      <w:rFonts w:cstheme="minorHAnsi"/>
                      <w:sz w:val="24"/>
                      <w:szCs w:val="24"/>
                    </w:rPr>
                  </w:pPr>
                  <w:r w:rsidRPr="003C14A7">
                    <w:rPr>
                      <w:rFonts w:cstheme="minorHAnsi"/>
                      <w:sz w:val="24"/>
                      <w:szCs w:val="24"/>
                    </w:rPr>
                    <w:t>23%</w:t>
                  </w:r>
                </w:p>
              </w:tc>
            </w:tr>
            <w:tr w:rsidR="006D5826" w:rsidRPr="003C14A7" w14:paraId="3E4253BD" w14:textId="77777777">
              <w:trPr>
                <w:tblCellSpacing w:w="15" w:type="dxa"/>
              </w:trPr>
              <w:tc>
                <w:tcPr>
                  <w:tcW w:w="0" w:type="auto"/>
                  <w:tcMar>
                    <w:top w:w="15" w:type="dxa"/>
                    <w:left w:w="15" w:type="dxa"/>
                    <w:bottom w:w="15" w:type="dxa"/>
                    <w:right w:w="15" w:type="dxa"/>
                  </w:tcMar>
                  <w:vAlign w:val="center"/>
                  <w:hideMark/>
                </w:tcPr>
                <w:p w14:paraId="43E733A8" w14:textId="77777777" w:rsidR="006D5826" w:rsidRPr="003C14A7" w:rsidRDefault="006D5826">
                  <w:pPr>
                    <w:rPr>
                      <w:rFonts w:cstheme="minorHAnsi"/>
                      <w:sz w:val="24"/>
                      <w:szCs w:val="24"/>
                    </w:rPr>
                  </w:pPr>
                  <w:r w:rsidRPr="003C14A7">
                    <w:rPr>
                      <w:rFonts w:cstheme="minorHAnsi"/>
                      <w:sz w:val="24"/>
                      <w:szCs w:val="24"/>
                    </w:rPr>
                    <w:t>Never</w:t>
                  </w:r>
                </w:p>
              </w:tc>
              <w:tc>
                <w:tcPr>
                  <w:tcW w:w="0" w:type="auto"/>
                  <w:tcMar>
                    <w:top w:w="15" w:type="dxa"/>
                    <w:left w:w="15" w:type="dxa"/>
                    <w:bottom w:w="15" w:type="dxa"/>
                    <w:right w:w="15" w:type="dxa"/>
                  </w:tcMar>
                  <w:vAlign w:val="center"/>
                  <w:hideMark/>
                </w:tcPr>
                <w:p w14:paraId="17B59DAF"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2D6EFA66" w14:textId="77777777" w:rsidR="006D5826" w:rsidRPr="003C14A7" w:rsidRDefault="006D5826">
                  <w:pPr>
                    <w:rPr>
                      <w:rFonts w:cstheme="minorHAnsi"/>
                      <w:sz w:val="24"/>
                      <w:szCs w:val="24"/>
                    </w:rPr>
                  </w:pPr>
                  <w:r w:rsidRPr="003C14A7">
                    <w:rPr>
                      <w:rFonts w:cstheme="minorHAnsi"/>
                      <w:sz w:val="24"/>
                      <w:szCs w:val="24"/>
                    </w:rPr>
                    <w:t>2</w:t>
                  </w:r>
                </w:p>
              </w:tc>
              <w:tc>
                <w:tcPr>
                  <w:tcW w:w="0" w:type="auto"/>
                  <w:tcMar>
                    <w:top w:w="15" w:type="dxa"/>
                    <w:left w:w="15" w:type="dxa"/>
                    <w:bottom w:w="15" w:type="dxa"/>
                    <w:right w:w="15" w:type="dxa"/>
                  </w:tcMar>
                  <w:vAlign w:val="center"/>
                  <w:hideMark/>
                </w:tcPr>
                <w:p w14:paraId="1588DAE6" w14:textId="77777777" w:rsidR="006D5826" w:rsidRPr="003C14A7" w:rsidRDefault="006D5826">
                  <w:pPr>
                    <w:rPr>
                      <w:rFonts w:cstheme="minorHAnsi"/>
                      <w:sz w:val="24"/>
                      <w:szCs w:val="24"/>
                    </w:rPr>
                  </w:pPr>
                  <w:r w:rsidRPr="003C14A7">
                    <w:rPr>
                      <w:rFonts w:cstheme="minorHAnsi"/>
                      <w:sz w:val="24"/>
                      <w:szCs w:val="24"/>
                    </w:rPr>
                    <w:t>6%</w:t>
                  </w:r>
                </w:p>
              </w:tc>
            </w:tr>
            <w:tr w:rsidR="002566CC" w:rsidRPr="003C14A7" w14:paraId="11D8BA69" w14:textId="77777777">
              <w:trPr>
                <w:tblCellSpacing w:w="15" w:type="dxa"/>
              </w:trPr>
              <w:tc>
                <w:tcPr>
                  <w:tcW w:w="0" w:type="auto"/>
                  <w:tcMar>
                    <w:top w:w="15" w:type="dxa"/>
                    <w:left w:w="15" w:type="dxa"/>
                    <w:bottom w:w="15" w:type="dxa"/>
                    <w:right w:w="15" w:type="dxa"/>
                  </w:tcMar>
                  <w:vAlign w:val="center"/>
                </w:tcPr>
                <w:p w14:paraId="6834B003" w14:textId="0271E2C6" w:rsidR="002566CC" w:rsidRPr="003C14A7" w:rsidRDefault="002566CC">
                  <w:pPr>
                    <w:rPr>
                      <w:rFonts w:cstheme="minorHAnsi"/>
                      <w:sz w:val="24"/>
                      <w:szCs w:val="24"/>
                    </w:rPr>
                  </w:pPr>
                  <w:r w:rsidRPr="003C14A7">
                    <w:rPr>
                      <w:rFonts w:cstheme="minorHAnsi"/>
                      <w:noProof/>
                      <w:sz w:val="24"/>
                      <w:szCs w:val="24"/>
                    </w:rPr>
                    <w:lastRenderedPageBreak/>
                    <w:drawing>
                      <wp:inline distT="0" distB="0" distL="0" distR="0" wp14:anchorId="66156AF1" wp14:editId="50D4E9A2">
                        <wp:extent cx="3286125" cy="1714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48515FB2"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74D10C1F"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12CB0703" w14:textId="77777777" w:rsidR="002566CC" w:rsidRPr="003C14A7" w:rsidRDefault="002566CC">
                  <w:pPr>
                    <w:rPr>
                      <w:rFonts w:cstheme="minorHAnsi"/>
                      <w:sz w:val="24"/>
                      <w:szCs w:val="24"/>
                    </w:rPr>
                  </w:pPr>
                </w:p>
              </w:tc>
            </w:tr>
          </w:tbl>
          <w:p w14:paraId="11935D9E" w14:textId="77777777" w:rsidR="006D5826" w:rsidRPr="003C14A7" w:rsidRDefault="006D5826">
            <w:pPr>
              <w:rPr>
                <w:rFonts w:cstheme="minorHAnsi"/>
                <w:sz w:val="24"/>
                <w:szCs w:val="24"/>
              </w:rPr>
            </w:pPr>
          </w:p>
        </w:tc>
      </w:tr>
    </w:tbl>
    <w:p w14:paraId="5AC8739D"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92"/>
        <w:gridCol w:w="8086"/>
      </w:tblGrid>
      <w:tr w:rsidR="006D5826" w:rsidRPr="003C14A7" w14:paraId="6F058D02" w14:textId="77777777" w:rsidTr="006D5826">
        <w:trPr>
          <w:tblCellSpacing w:w="15" w:type="dxa"/>
        </w:trPr>
        <w:tc>
          <w:tcPr>
            <w:tcW w:w="0" w:type="auto"/>
            <w:gridSpan w:val="2"/>
            <w:tcMar>
              <w:top w:w="15" w:type="dxa"/>
              <w:left w:w="15" w:type="dxa"/>
              <w:bottom w:w="15" w:type="dxa"/>
              <w:right w:w="15" w:type="dxa"/>
            </w:tcMar>
            <w:vAlign w:val="center"/>
            <w:hideMark/>
          </w:tcPr>
          <w:p w14:paraId="57082879" w14:textId="77777777" w:rsidR="006D5826" w:rsidRPr="003C14A7" w:rsidRDefault="006D5826">
            <w:pPr>
              <w:rPr>
                <w:rFonts w:cstheme="minorHAnsi"/>
                <w:sz w:val="24"/>
                <w:szCs w:val="24"/>
              </w:rPr>
            </w:pPr>
            <w:r w:rsidRPr="003C14A7">
              <w:rPr>
                <w:rFonts w:cstheme="minorHAnsi"/>
                <w:sz w:val="24"/>
                <w:szCs w:val="24"/>
              </w:rPr>
              <w:t>3. How often do you consult past editions of the quarterly newsletters of the OAH?</w:t>
            </w:r>
          </w:p>
        </w:tc>
      </w:tr>
      <w:tr w:rsidR="006D5826" w:rsidRPr="003C14A7" w14:paraId="6CD18079" w14:textId="77777777" w:rsidTr="006D5826">
        <w:trPr>
          <w:tblCellSpacing w:w="15" w:type="dxa"/>
        </w:trPr>
        <w:tc>
          <w:tcPr>
            <w:tcW w:w="0" w:type="auto"/>
            <w:tcMar>
              <w:top w:w="15" w:type="dxa"/>
              <w:left w:w="15" w:type="dxa"/>
              <w:bottom w:w="15" w:type="dxa"/>
              <w:right w:w="15" w:type="dxa"/>
            </w:tcMar>
            <w:vAlign w:val="center"/>
            <w:hideMark/>
          </w:tcPr>
          <w:p w14:paraId="42FF8AE0"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3107D189" w14:textId="77777777">
              <w:trPr>
                <w:tblCellSpacing w:w="15" w:type="dxa"/>
              </w:trPr>
              <w:tc>
                <w:tcPr>
                  <w:tcW w:w="0" w:type="auto"/>
                  <w:tcMar>
                    <w:top w:w="15" w:type="dxa"/>
                    <w:left w:w="15" w:type="dxa"/>
                    <w:bottom w:w="15" w:type="dxa"/>
                    <w:right w:w="15" w:type="dxa"/>
                  </w:tcMar>
                  <w:vAlign w:val="center"/>
                  <w:hideMark/>
                </w:tcPr>
                <w:p w14:paraId="607F84AC" w14:textId="77777777" w:rsidR="006D5826" w:rsidRPr="003C14A7" w:rsidRDefault="006D5826">
                  <w:pPr>
                    <w:rPr>
                      <w:rFonts w:cstheme="minorHAnsi"/>
                      <w:sz w:val="24"/>
                      <w:szCs w:val="24"/>
                    </w:rPr>
                  </w:pPr>
                  <w:r w:rsidRPr="003C14A7">
                    <w:rPr>
                      <w:rFonts w:cstheme="minorHAnsi"/>
                      <w:sz w:val="24"/>
                      <w:szCs w:val="24"/>
                    </w:rPr>
                    <w:t>Once a week</w:t>
                  </w:r>
                </w:p>
              </w:tc>
              <w:tc>
                <w:tcPr>
                  <w:tcW w:w="0" w:type="auto"/>
                  <w:tcMar>
                    <w:top w:w="15" w:type="dxa"/>
                    <w:left w:w="15" w:type="dxa"/>
                    <w:bottom w:w="15" w:type="dxa"/>
                    <w:right w:w="15" w:type="dxa"/>
                  </w:tcMar>
                  <w:vAlign w:val="center"/>
                  <w:hideMark/>
                </w:tcPr>
                <w:p w14:paraId="17119766"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8E9E086"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5F573E8F" w14:textId="77777777" w:rsidR="006D5826" w:rsidRPr="003C14A7" w:rsidRDefault="006D5826">
                  <w:pPr>
                    <w:rPr>
                      <w:rFonts w:cstheme="minorHAnsi"/>
                      <w:sz w:val="24"/>
                      <w:szCs w:val="24"/>
                    </w:rPr>
                  </w:pPr>
                  <w:r w:rsidRPr="003C14A7">
                    <w:rPr>
                      <w:rFonts w:cstheme="minorHAnsi"/>
                      <w:sz w:val="24"/>
                      <w:szCs w:val="24"/>
                    </w:rPr>
                    <w:t>0%</w:t>
                  </w:r>
                </w:p>
              </w:tc>
            </w:tr>
            <w:tr w:rsidR="006D5826" w:rsidRPr="003C14A7" w14:paraId="49FAE256" w14:textId="77777777">
              <w:trPr>
                <w:tblCellSpacing w:w="15" w:type="dxa"/>
              </w:trPr>
              <w:tc>
                <w:tcPr>
                  <w:tcW w:w="0" w:type="auto"/>
                  <w:tcMar>
                    <w:top w:w="15" w:type="dxa"/>
                    <w:left w:w="15" w:type="dxa"/>
                    <w:bottom w:w="15" w:type="dxa"/>
                    <w:right w:w="15" w:type="dxa"/>
                  </w:tcMar>
                  <w:vAlign w:val="center"/>
                  <w:hideMark/>
                </w:tcPr>
                <w:p w14:paraId="13FE4997" w14:textId="77777777" w:rsidR="006D5826" w:rsidRPr="003C14A7" w:rsidRDefault="006D5826">
                  <w:pPr>
                    <w:rPr>
                      <w:rFonts w:cstheme="minorHAnsi"/>
                      <w:sz w:val="24"/>
                      <w:szCs w:val="24"/>
                    </w:rPr>
                  </w:pPr>
                  <w:r w:rsidRPr="003C14A7">
                    <w:rPr>
                      <w:rFonts w:cstheme="minorHAnsi"/>
                      <w:sz w:val="24"/>
                      <w:szCs w:val="24"/>
                    </w:rPr>
                    <w:t>Once a month</w:t>
                  </w:r>
                </w:p>
              </w:tc>
              <w:tc>
                <w:tcPr>
                  <w:tcW w:w="0" w:type="auto"/>
                  <w:tcMar>
                    <w:top w:w="15" w:type="dxa"/>
                    <w:left w:w="15" w:type="dxa"/>
                    <w:bottom w:w="15" w:type="dxa"/>
                    <w:right w:w="15" w:type="dxa"/>
                  </w:tcMar>
                  <w:vAlign w:val="center"/>
                  <w:hideMark/>
                </w:tcPr>
                <w:p w14:paraId="1D59F103"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E7FBAB0" w14:textId="77777777" w:rsidR="006D5826" w:rsidRPr="003C14A7" w:rsidRDefault="006D5826">
                  <w:pPr>
                    <w:rPr>
                      <w:rFonts w:cstheme="minorHAnsi"/>
                      <w:sz w:val="24"/>
                      <w:szCs w:val="24"/>
                    </w:rPr>
                  </w:pPr>
                  <w:r w:rsidRPr="003C14A7">
                    <w:rPr>
                      <w:rFonts w:cstheme="minorHAnsi"/>
                      <w:sz w:val="24"/>
                      <w:szCs w:val="24"/>
                    </w:rPr>
                    <w:t>6</w:t>
                  </w:r>
                </w:p>
              </w:tc>
              <w:tc>
                <w:tcPr>
                  <w:tcW w:w="0" w:type="auto"/>
                  <w:tcMar>
                    <w:top w:w="15" w:type="dxa"/>
                    <w:left w:w="15" w:type="dxa"/>
                    <w:bottom w:w="15" w:type="dxa"/>
                    <w:right w:w="15" w:type="dxa"/>
                  </w:tcMar>
                  <w:vAlign w:val="center"/>
                  <w:hideMark/>
                </w:tcPr>
                <w:p w14:paraId="2529A710" w14:textId="77777777" w:rsidR="006D5826" w:rsidRPr="003C14A7" w:rsidRDefault="006D5826">
                  <w:pPr>
                    <w:rPr>
                      <w:rFonts w:cstheme="minorHAnsi"/>
                      <w:sz w:val="24"/>
                      <w:szCs w:val="24"/>
                    </w:rPr>
                  </w:pPr>
                  <w:r w:rsidRPr="003C14A7">
                    <w:rPr>
                      <w:rFonts w:cstheme="minorHAnsi"/>
                      <w:sz w:val="24"/>
                      <w:szCs w:val="24"/>
                    </w:rPr>
                    <w:t>17%</w:t>
                  </w:r>
                </w:p>
              </w:tc>
            </w:tr>
            <w:tr w:rsidR="006D5826" w:rsidRPr="003C14A7" w14:paraId="1F24D2FF" w14:textId="77777777">
              <w:trPr>
                <w:tblCellSpacing w:w="15" w:type="dxa"/>
              </w:trPr>
              <w:tc>
                <w:tcPr>
                  <w:tcW w:w="0" w:type="auto"/>
                  <w:tcMar>
                    <w:top w:w="15" w:type="dxa"/>
                    <w:left w:w="15" w:type="dxa"/>
                    <w:bottom w:w="15" w:type="dxa"/>
                    <w:right w:w="15" w:type="dxa"/>
                  </w:tcMar>
                  <w:vAlign w:val="center"/>
                  <w:hideMark/>
                </w:tcPr>
                <w:p w14:paraId="38C9C8B2" w14:textId="77777777" w:rsidR="006D5826" w:rsidRPr="003C14A7" w:rsidRDefault="006D5826">
                  <w:pPr>
                    <w:rPr>
                      <w:rFonts w:cstheme="minorHAnsi"/>
                      <w:sz w:val="24"/>
                      <w:szCs w:val="24"/>
                    </w:rPr>
                  </w:pPr>
                  <w:r w:rsidRPr="003C14A7">
                    <w:rPr>
                      <w:rFonts w:cstheme="minorHAnsi"/>
                      <w:sz w:val="24"/>
                      <w:szCs w:val="24"/>
                    </w:rPr>
                    <w:t>Once every couple of months</w:t>
                  </w:r>
                </w:p>
              </w:tc>
              <w:tc>
                <w:tcPr>
                  <w:tcW w:w="0" w:type="auto"/>
                  <w:tcMar>
                    <w:top w:w="15" w:type="dxa"/>
                    <w:left w:w="15" w:type="dxa"/>
                    <w:bottom w:w="15" w:type="dxa"/>
                    <w:right w:w="15" w:type="dxa"/>
                  </w:tcMar>
                  <w:vAlign w:val="center"/>
                  <w:hideMark/>
                </w:tcPr>
                <w:p w14:paraId="30252B22"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CF4825B" w14:textId="77777777" w:rsidR="006D5826" w:rsidRPr="003C14A7" w:rsidRDefault="006D5826">
                  <w:pPr>
                    <w:rPr>
                      <w:rFonts w:cstheme="minorHAnsi"/>
                      <w:sz w:val="24"/>
                      <w:szCs w:val="24"/>
                    </w:rPr>
                  </w:pPr>
                  <w:r w:rsidRPr="003C14A7">
                    <w:rPr>
                      <w:rFonts w:cstheme="minorHAnsi"/>
                      <w:sz w:val="24"/>
                      <w:szCs w:val="24"/>
                    </w:rPr>
                    <w:t>7</w:t>
                  </w:r>
                </w:p>
              </w:tc>
              <w:tc>
                <w:tcPr>
                  <w:tcW w:w="0" w:type="auto"/>
                  <w:tcMar>
                    <w:top w:w="15" w:type="dxa"/>
                    <w:left w:w="15" w:type="dxa"/>
                    <w:bottom w:w="15" w:type="dxa"/>
                    <w:right w:w="15" w:type="dxa"/>
                  </w:tcMar>
                  <w:vAlign w:val="center"/>
                  <w:hideMark/>
                </w:tcPr>
                <w:p w14:paraId="6B39B014" w14:textId="77777777" w:rsidR="006D5826" w:rsidRPr="003C14A7" w:rsidRDefault="006D5826">
                  <w:pPr>
                    <w:rPr>
                      <w:rFonts w:cstheme="minorHAnsi"/>
                      <w:sz w:val="24"/>
                      <w:szCs w:val="24"/>
                    </w:rPr>
                  </w:pPr>
                  <w:r w:rsidRPr="003C14A7">
                    <w:rPr>
                      <w:rFonts w:cstheme="minorHAnsi"/>
                      <w:sz w:val="24"/>
                      <w:szCs w:val="24"/>
                    </w:rPr>
                    <w:t>20%</w:t>
                  </w:r>
                </w:p>
              </w:tc>
            </w:tr>
            <w:tr w:rsidR="006D5826" w:rsidRPr="003C14A7" w14:paraId="1CCF4E06" w14:textId="77777777">
              <w:trPr>
                <w:tblCellSpacing w:w="15" w:type="dxa"/>
              </w:trPr>
              <w:tc>
                <w:tcPr>
                  <w:tcW w:w="0" w:type="auto"/>
                  <w:tcMar>
                    <w:top w:w="15" w:type="dxa"/>
                    <w:left w:w="15" w:type="dxa"/>
                    <w:bottom w:w="15" w:type="dxa"/>
                    <w:right w:w="15" w:type="dxa"/>
                  </w:tcMar>
                  <w:vAlign w:val="center"/>
                  <w:hideMark/>
                </w:tcPr>
                <w:p w14:paraId="62BF517C" w14:textId="77777777" w:rsidR="006D5826" w:rsidRPr="003C14A7" w:rsidRDefault="006D5826">
                  <w:pPr>
                    <w:rPr>
                      <w:rFonts w:cstheme="minorHAnsi"/>
                      <w:sz w:val="24"/>
                      <w:szCs w:val="24"/>
                    </w:rPr>
                  </w:pPr>
                  <w:r w:rsidRPr="003C14A7">
                    <w:rPr>
                      <w:rFonts w:cstheme="minorHAnsi"/>
                      <w:sz w:val="24"/>
                      <w:szCs w:val="24"/>
                    </w:rPr>
                    <w:t>Once or twice per year</w:t>
                  </w:r>
                </w:p>
              </w:tc>
              <w:tc>
                <w:tcPr>
                  <w:tcW w:w="0" w:type="auto"/>
                  <w:tcMar>
                    <w:top w:w="15" w:type="dxa"/>
                    <w:left w:w="15" w:type="dxa"/>
                    <w:bottom w:w="15" w:type="dxa"/>
                    <w:right w:w="15" w:type="dxa"/>
                  </w:tcMar>
                  <w:vAlign w:val="center"/>
                  <w:hideMark/>
                </w:tcPr>
                <w:p w14:paraId="60A5DB82"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5E305C8" w14:textId="77777777" w:rsidR="006D5826" w:rsidRPr="003C14A7" w:rsidRDefault="006D5826">
                  <w:pPr>
                    <w:rPr>
                      <w:rFonts w:cstheme="minorHAnsi"/>
                      <w:sz w:val="24"/>
                      <w:szCs w:val="24"/>
                    </w:rPr>
                  </w:pPr>
                  <w:r w:rsidRPr="003C14A7">
                    <w:rPr>
                      <w:rFonts w:cstheme="minorHAnsi"/>
                      <w:sz w:val="24"/>
                      <w:szCs w:val="24"/>
                    </w:rPr>
                    <w:t>12</w:t>
                  </w:r>
                </w:p>
              </w:tc>
              <w:tc>
                <w:tcPr>
                  <w:tcW w:w="0" w:type="auto"/>
                  <w:tcMar>
                    <w:top w:w="15" w:type="dxa"/>
                    <w:left w:w="15" w:type="dxa"/>
                    <w:bottom w:w="15" w:type="dxa"/>
                    <w:right w:w="15" w:type="dxa"/>
                  </w:tcMar>
                  <w:vAlign w:val="center"/>
                  <w:hideMark/>
                </w:tcPr>
                <w:p w14:paraId="0161B7A8" w14:textId="77777777" w:rsidR="006D5826" w:rsidRPr="003C14A7" w:rsidRDefault="006D5826">
                  <w:pPr>
                    <w:rPr>
                      <w:rFonts w:cstheme="minorHAnsi"/>
                      <w:sz w:val="24"/>
                      <w:szCs w:val="24"/>
                    </w:rPr>
                  </w:pPr>
                  <w:r w:rsidRPr="003C14A7">
                    <w:rPr>
                      <w:rFonts w:cstheme="minorHAnsi"/>
                      <w:sz w:val="24"/>
                      <w:szCs w:val="24"/>
                    </w:rPr>
                    <w:t>34%</w:t>
                  </w:r>
                </w:p>
              </w:tc>
            </w:tr>
            <w:tr w:rsidR="006D5826" w:rsidRPr="003C14A7" w14:paraId="0E616545" w14:textId="77777777">
              <w:trPr>
                <w:tblCellSpacing w:w="15" w:type="dxa"/>
              </w:trPr>
              <w:tc>
                <w:tcPr>
                  <w:tcW w:w="0" w:type="auto"/>
                  <w:tcMar>
                    <w:top w:w="15" w:type="dxa"/>
                    <w:left w:w="15" w:type="dxa"/>
                    <w:bottom w:w="15" w:type="dxa"/>
                    <w:right w:w="15" w:type="dxa"/>
                  </w:tcMar>
                  <w:vAlign w:val="center"/>
                  <w:hideMark/>
                </w:tcPr>
                <w:p w14:paraId="57F0F32D" w14:textId="77777777" w:rsidR="006D5826" w:rsidRPr="003C14A7" w:rsidRDefault="006D5826">
                  <w:pPr>
                    <w:rPr>
                      <w:rFonts w:cstheme="minorHAnsi"/>
                      <w:sz w:val="24"/>
                      <w:szCs w:val="24"/>
                    </w:rPr>
                  </w:pPr>
                  <w:r w:rsidRPr="003C14A7">
                    <w:rPr>
                      <w:rFonts w:cstheme="minorHAnsi"/>
                      <w:sz w:val="24"/>
                      <w:szCs w:val="24"/>
                    </w:rPr>
                    <w:t>Never</w:t>
                  </w:r>
                </w:p>
              </w:tc>
              <w:tc>
                <w:tcPr>
                  <w:tcW w:w="0" w:type="auto"/>
                  <w:tcMar>
                    <w:top w:w="15" w:type="dxa"/>
                    <w:left w:w="15" w:type="dxa"/>
                    <w:bottom w:w="15" w:type="dxa"/>
                    <w:right w:w="15" w:type="dxa"/>
                  </w:tcMar>
                  <w:vAlign w:val="center"/>
                  <w:hideMark/>
                </w:tcPr>
                <w:p w14:paraId="51ADF720"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9EE6CD4" w14:textId="77777777" w:rsidR="006D5826" w:rsidRPr="003C14A7" w:rsidRDefault="006D5826">
                  <w:pPr>
                    <w:rPr>
                      <w:rFonts w:cstheme="minorHAnsi"/>
                      <w:sz w:val="24"/>
                      <w:szCs w:val="24"/>
                    </w:rPr>
                  </w:pPr>
                  <w:r w:rsidRPr="003C14A7">
                    <w:rPr>
                      <w:rFonts w:cstheme="minorHAnsi"/>
                      <w:sz w:val="24"/>
                      <w:szCs w:val="24"/>
                    </w:rPr>
                    <w:t>9</w:t>
                  </w:r>
                </w:p>
              </w:tc>
              <w:tc>
                <w:tcPr>
                  <w:tcW w:w="0" w:type="auto"/>
                  <w:tcMar>
                    <w:top w:w="15" w:type="dxa"/>
                    <w:left w:w="15" w:type="dxa"/>
                    <w:bottom w:w="15" w:type="dxa"/>
                    <w:right w:w="15" w:type="dxa"/>
                  </w:tcMar>
                  <w:vAlign w:val="center"/>
                  <w:hideMark/>
                </w:tcPr>
                <w:p w14:paraId="6AD1D190" w14:textId="77777777" w:rsidR="006D5826" w:rsidRPr="003C14A7" w:rsidRDefault="006D5826">
                  <w:pPr>
                    <w:rPr>
                      <w:rFonts w:cstheme="minorHAnsi"/>
                      <w:sz w:val="24"/>
                      <w:szCs w:val="24"/>
                    </w:rPr>
                  </w:pPr>
                  <w:r w:rsidRPr="003C14A7">
                    <w:rPr>
                      <w:rFonts w:cstheme="minorHAnsi"/>
                      <w:sz w:val="24"/>
                      <w:szCs w:val="24"/>
                    </w:rPr>
                    <w:t>26%</w:t>
                  </w:r>
                </w:p>
              </w:tc>
            </w:tr>
            <w:tr w:rsidR="002566CC" w:rsidRPr="003C14A7" w14:paraId="3C0AEA40" w14:textId="77777777">
              <w:trPr>
                <w:tblCellSpacing w:w="15" w:type="dxa"/>
              </w:trPr>
              <w:tc>
                <w:tcPr>
                  <w:tcW w:w="0" w:type="auto"/>
                  <w:tcMar>
                    <w:top w:w="15" w:type="dxa"/>
                    <w:left w:w="15" w:type="dxa"/>
                    <w:bottom w:w="15" w:type="dxa"/>
                    <w:right w:w="15" w:type="dxa"/>
                  </w:tcMar>
                  <w:vAlign w:val="center"/>
                </w:tcPr>
                <w:p w14:paraId="71FB1921" w14:textId="11006324" w:rsidR="002566CC" w:rsidRPr="003C14A7" w:rsidRDefault="002566CC">
                  <w:pPr>
                    <w:rPr>
                      <w:rFonts w:cstheme="minorHAnsi"/>
                      <w:sz w:val="24"/>
                      <w:szCs w:val="24"/>
                    </w:rPr>
                  </w:pPr>
                  <w:r w:rsidRPr="003C14A7">
                    <w:rPr>
                      <w:rFonts w:cstheme="minorHAnsi"/>
                      <w:noProof/>
                      <w:sz w:val="24"/>
                      <w:szCs w:val="24"/>
                    </w:rPr>
                    <w:drawing>
                      <wp:inline distT="0" distB="0" distL="0" distR="0" wp14:anchorId="56E82043" wp14:editId="55CCD6FC">
                        <wp:extent cx="3286125" cy="1714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48FFEF23"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1D85FE23"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38735830" w14:textId="77777777" w:rsidR="002566CC" w:rsidRPr="003C14A7" w:rsidRDefault="002566CC">
                  <w:pPr>
                    <w:rPr>
                      <w:rFonts w:cstheme="minorHAnsi"/>
                      <w:sz w:val="24"/>
                      <w:szCs w:val="24"/>
                    </w:rPr>
                  </w:pPr>
                </w:p>
              </w:tc>
            </w:tr>
          </w:tbl>
          <w:p w14:paraId="4976C788" w14:textId="77777777" w:rsidR="006D5826" w:rsidRPr="003C14A7" w:rsidRDefault="006D5826">
            <w:pPr>
              <w:rPr>
                <w:rFonts w:cstheme="minorHAnsi"/>
                <w:sz w:val="24"/>
                <w:szCs w:val="24"/>
              </w:rPr>
            </w:pPr>
          </w:p>
        </w:tc>
      </w:tr>
    </w:tbl>
    <w:p w14:paraId="3C3A9A84"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93"/>
        <w:gridCol w:w="8334"/>
      </w:tblGrid>
      <w:tr w:rsidR="006D5826" w:rsidRPr="003C14A7" w14:paraId="4321D317" w14:textId="77777777" w:rsidTr="006D5826">
        <w:trPr>
          <w:tblCellSpacing w:w="15" w:type="dxa"/>
        </w:trPr>
        <w:tc>
          <w:tcPr>
            <w:tcW w:w="0" w:type="auto"/>
            <w:gridSpan w:val="2"/>
            <w:tcMar>
              <w:top w:w="15" w:type="dxa"/>
              <w:left w:w="15" w:type="dxa"/>
              <w:bottom w:w="15" w:type="dxa"/>
              <w:right w:w="15" w:type="dxa"/>
            </w:tcMar>
            <w:vAlign w:val="center"/>
            <w:hideMark/>
          </w:tcPr>
          <w:p w14:paraId="2F469DD5" w14:textId="77777777" w:rsidR="006D5826" w:rsidRPr="003C14A7" w:rsidRDefault="006D5826">
            <w:pPr>
              <w:rPr>
                <w:rFonts w:cstheme="minorHAnsi"/>
                <w:sz w:val="24"/>
                <w:szCs w:val="24"/>
              </w:rPr>
            </w:pPr>
            <w:r w:rsidRPr="003C14A7">
              <w:rPr>
                <w:rFonts w:cstheme="minorHAnsi"/>
                <w:sz w:val="24"/>
                <w:szCs w:val="24"/>
              </w:rPr>
              <w:t>4. The back issues of the quarterly OAH NEWSLETTER have significant historical value.</w:t>
            </w:r>
          </w:p>
        </w:tc>
      </w:tr>
      <w:tr w:rsidR="006D5826" w:rsidRPr="003C14A7" w14:paraId="3D7AE69B" w14:textId="77777777" w:rsidTr="006D5826">
        <w:trPr>
          <w:tblCellSpacing w:w="15" w:type="dxa"/>
        </w:trPr>
        <w:tc>
          <w:tcPr>
            <w:tcW w:w="0" w:type="auto"/>
            <w:tcMar>
              <w:top w:w="15" w:type="dxa"/>
              <w:left w:w="15" w:type="dxa"/>
              <w:bottom w:w="15" w:type="dxa"/>
              <w:right w:w="15" w:type="dxa"/>
            </w:tcMar>
            <w:vAlign w:val="center"/>
            <w:hideMark/>
          </w:tcPr>
          <w:p w14:paraId="03ABE39D"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2353BF84" w14:textId="77777777">
              <w:trPr>
                <w:tblCellSpacing w:w="15" w:type="dxa"/>
              </w:trPr>
              <w:tc>
                <w:tcPr>
                  <w:tcW w:w="0" w:type="auto"/>
                  <w:tcMar>
                    <w:top w:w="15" w:type="dxa"/>
                    <w:left w:w="15" w:type="dxa"/>
                    <w:bottom w:w="15" w:type="dxa"/>
                    <w:right w:w="15" w:type="dxa"/>
                  </w:tcMar>
                  <w:vAlign w:val="center"/>
                  <w:hideMark/>
                </w:tcPr>
                <w:p w14:paraId="7447B1BC" w14:textId="77777777" w:rsidR="006D5826" w:rsidRPr="003C14A7" w:rsidRDefault="006D5826">
                  <w:pPr>
                    <w:rPr>
                      <w:rFonts w:cstheme="minorHAnsi"/>
                      <w:sz w:val="24"/>
                      <w:szCs w:val="24"/>
                    </w:rPr>
                  </w:pPr>
                  <w:r w:rsidRPr="003C14A7">
                    <w:rPr>
                      <w:rFonts w:cstheme="minorHAnsi"/>
                      <w:sz w:val="24"/>
                      <w:szCs w:val="24"/>
                    </w:rPr>
                    <w:t>Strongly Agree</w:t>
                  </w:r>
                </w:p>
              </w:tc>
              <w:tc>
                <w:tcPr>
                  <w:tcW w:w="0" w:type="auto"/>
                  <w:tcMar>
                    <w:top w:w="15" w:type="dxa"/>
                    <w:left w:w="15" w:type="dxa"/>
                    <w:bottom w:w="15" w:type="dxa"/>
                    <w:right w:w="15" w:type="dxa"/>
                  </w:tcMar>
                  <w:vAlign w:val="center"/>
                  <w:hideMark/>
                </w:tcPr>
                <w:p w14:paraId="7D7A5FDF"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ABCE17A" w14:textId="77777777" w:rsidR="006D5826" w:rsidRPr="003C14A7" w:rsidRDefault="006D5826">
                  <w:pPr>
                    <w:rPr>
                      <w:rFonts w:cstheme="minorHAnsi"/>
                      <w:sz w:val="24"/>
                      <w:szCs w:val="24"/>
                    </w:rPr>
                  </w:pPr>
                  <w:r w:rsidRPr="003C14A7">
                    <w:rPr>
                      <w:rFonts w:cstheme="minorHAnsi"/>
                      <w:sz w:val="24"/>
                      <w:szCs w:val="24"/>
                    </w:rPr>
                    <w:t>10</w:t>
                  </w:r>
                </w:p>
              </w:tc>
              <w:tc>
                <w:tcPr>
                  <w:tcW w:w="0" w:type="auto"/>
                  <w:tcMar>
                    <w:top w:w="15" w:type="dxa"/>
                    <w:left w:w="15" w:type="dxa"/>
                    <w:bottom w:w="15" w:type="dxa"/>
                    <w:right w:w="15" w:type="dxa"/>
                  </w:tcMar>
                  <w:vAlign w:val="center"/>
                  <w:hideMark/>
                </w:tcPr>
                <w:p w14:paraId="1B22DBB7" w14:textId="77777777" w:rsidR="006D5826" w:rsidRPr="003C14A7" w:rsidRDefault="006D5826">
                  <w:pPr>
                    <w:rPr>
                      <w:rFonts w:cstheme="minorHAnsi"/>
                      <w:sz w:val="24"/>
                      <w:szCs w:val="24"/>
                    </w:rPr>
                  </w:pPr>
                  <w:r w:rsidRPr="003C14A7">
                    <w:rPr>
                      <w:rFonts w:cstheme="minorHAnsi"/>
                      <w:sz w:val="24"/>
                      <w:szCs w:val="24"/>
                    </w:rPr>
                    <w:t>29%</w:t>
                  </w:r>
                </w:p>
              </w:tc>
            </w:tr>
            <w:tr w:rsidR="006D5826" w:rsidRPr="003C14A7" w14:paraId="261E9C25" w14:textId="77777777">
              <w:trPr>
                <w:tblCellSpacing w:w="15" w:type="dxa"/>
              </w:trPr>
              <w:tc>
                <w:tcPr>
                  <w:tcW w:w="0" w:type="auto"/>
                  <w:tcMar>
                    <w:top w:w="15" w:type="dxa"/>
                    <w:left w:w="15" w:type="dxa"/>
                    <w:bottom w:w="15" w:type="dxa"/>
                    <w:right w:w="15" w:type="dxa"/>
                  </w:tcMar>
                  <w:vAlign w:val="center"/>
                  <w:hideMark/>
                </w:tcPr>
                <w:p w14:paraId="5EE70218" w14:textId="77777777" w:rsidR="006D5826" w:rsidRPr="003C14A7" w:rsidRDefault="006D5826">
                  <w:pPr>
                    <w:rPr>
                      <w:rFonts w:cstheme="minorHAnsi"/>
                      <w:sz w:val="24"/>
                      <w:szCs w:val="24"/>
                    </w:rPr>
                  </w:pPr>
                  <w:r w:rsidRPr="003C14A7">
                    <w:rPr>
                      <w:rFonts w:cstheme="minorHAnsi"/>
                      <w:sz w:val="24"/>
                      <w:szCs w:val="24"/>
                    </w:rPr>
                    <w:t>Agree</w:t>
                  </w:r>
                </w:p>
              </w:tc>
              <w:tc>
                <w:tcPr>
                  <w:tcW w:w="0" w:type="auto"/>
                  <w:tcMar>
                    <w:top w:w="15" w:type="dxa"/>
                    <w:left w:w="15" w:type="dxa"/>
                    <w:bottom w:w="15" w:type="dxa"/>
                    <w:right w:w="15" w:type="dxa"/>
                  </w:tcMar>
                  <w:vAlign w:val="center"/>
                  <w:hideMark/>
                </w:tcPr>
                <w:p w14:paraId="5F483612"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704F4B32" w14:textId="77777777" w:rsidR="006D5826" w:rsidRPr="003C14A7" w:rsidRDefault="006D5826">
                  <w:pPr>
                    <w:rPr>
                      <w:rFonts w:cstheme="minorHAnsi"/>
                      <w:sz w:val="24"/>
                      <w:szCs w:val="24"/>
                    </w:rPr>
                  </w:pPr>
                  <w:r w:rsidRPr="003C14A7">
                    <w:rPr>
                      <w:rFonts w:cstheme="minorHAnsi"/>
                      <w:sz w:val="24"/>
                      <w:szCs w:val="24"/>
                    </w:rPr>
                    <w:t>18</w:t>
                  </w:r>
                </w:p>
              </w:tc>
              <w:tc>
                <w:tcPr>
                  <w:tcW w:w="0" w:type="auto"/>
                  <w:tcMar>
                    <w:top w:w="15" w:type="dxa"/>
                    <w:left w:w="15" w:type="dxa"/>
                    <w:bottom w:w="15" w:type="dxa"/>
                    <w:right w:w="15" w:type="dxa"/>
                  </w:tcMar>
                  <w:vAlign w:val="center"/>
                  <w:hideMark/>
                </w:tcPr>
                <w:p w14:paraId="2D04A444" w14:textId="77777777" w:rsidR="006D5826" w:rsidRPr="003C14A7" w:rsidRDefault="006D5826">
                  <w:pPr>
                    <w:rPr>
                      <w:rFonts w:cstheme="minorHAnsi"/>
                      <w:sz w:val="24"/>
                      <w:szCs w:val="24"/>
                    </w:rPr>
                  </w:pPr>
                  <w:r w:rsidRPr="003C14A7">
                    <w:rPr>
                      <w:rFonts w:cstheme="minorHAnsi"/>
                      <w:sz w:val="24"/>
                      <w:szCs w:val="24"/>
                    </w:rPr>
                    <w:t>51%</w:t>
                  </w:r>
                </w:p>
              </w:tc>
            </w:tr>
            <w:tr w:rsidR="006D5826" w:rsidRPr="003C14A7" w14:paraId="131ADC93" w14:textId="77777777">
              <w:trPr>
                <w:tblCellSpacing w:w="15" w:type="dxa"/>
              </w:trPr>
              <w:tc>
                <w:tcPr>
                  <w:tcW w:w="0" w:type="auto"/>
                  <w:tcMar>
                    <w:top w:w="15" w:type="dxa"/>
                    <w:left w:w="15" w:type="dxa"/>
                    <w:bottom w:w="15" w:type="dxa"/>
                    <w:right w:w="15" w:type="dxa"/>
                  </w:tcMar>
                  <w:vAlign w:val="center"/>
                  <w:hideMark/>
                </w:tcPr>
                <w:p w14:paraId="7F59104E" w14:textId="77777777" w:rsidR="006D5826" w:rsidRPr="003C14A7" w:rsidRDefault="006D5826">
                  <w:pPr>
                    <w:rPr>
                      <w:rFonts w:cstheme="minorHAnsi"/>
                      <w:sz w:val="24"/>
                      <w:szCs w:val="24"/>
                    </w:rPr>
                  </w:pPr>
                  <w:r w:rsidRPr="003C14A7">
                    <w:rPr>
                      <w:rFonts w:cstheme="minorHAnsi"/>
                      <w:sz w:val="24"/>
                      <w:szCs w:val="24"/>
                    </w:rPr>
                    <w:t>Neither Agree or Disagree</w:t>
                  </w:r>
                </w:p>
              </w:tc>
              <w:tc>
                <w:tcPr>
                  <w:tcW w:w="0" w:type="auto"/>
                  <w:tcMar>
                    <w:top w:w="15" w:type="dxa"/>
                    <w:left w:w="15" w:type="dxa"/>
                    <w:bottom w:w="15" w:type="dxa"/>
                    <w:right w:w="15" w:type="dxa"/>
                  </w:tcMar>
                  <w:vAlign w:val="center"/>
                  <w:hideMark/>
                </w:tcPr>
                <w:p w14:paraId="16D36A83"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47A9E5E7" w14:textId="77777777" w:rsidR="006D5826" w:rsidRPr="003C14A7" w:rsidRDefault="006D5826">
                  <w:pPr>
                    <w:rPr>
                      <w:rFonts w:cstheme="minorHAnsi"/>
                      <w:sz w:val="24"/>
                      <w:szCs w:val="24"/>
                    </w:rPr>
                  </w:pPr>
                  <w:r w:rsidRPr="003C14A7">
                    <w:rPr>
                      <w:rFonts w:cstheme="minorHAnsi"/>
                      <w:sz w:val="24"/>
                      <w:szCs w:val="24"/>
                    </w:rPr>
                    <w:t>6</w:t>
                  </w:r>
                </w:p>
              </w:tc>
              <w:tc>
                <w:tcPr>
                  <w:tcW w:w="0" w:type="auto"/>
                  <w:tcMar>
                    <w:top w:w="15" w:type="dxa"/>
                    <w:left w:w="15" w:type="dxa"/>
                    <w:bottom w:w="15" w:type="dxa"/>
                    <w:right w:w="15" w:type="dxa"/>
                  </w:tcMar>
                  <w:vAlign w:val="center"/>
                  <w:hideMark/>
                </w:tcPr>
                <w:p w14:paraId="5BE59F3D" w14:textId="77777777" w:rsidR="006D5826" w:rsidRPr="003C14A7" w:rsidRDefault="006D5826">
                  <w:pPr>
                    <w:rPr>
                      <w:rFonts w:cstheme="minorHAnsi"/>
                      <w:sz w:val="24"/>
                      <w:szCs w:val="24"/>
                    </w:rPr>
                  </w:pPr>
                  <w:r w:rsidRPr="003C14A7">
                    <w:rPr>
                      <w:rFonts w:cstheme="minorHAnsi"/>
                      <w:sz w:val="24"/>
                      <w:szCs w:val="24"/>
                    </w:rPr>
                    <w:t>17%</w:t>
                  </w:r>
                </w:p>
              </w:tc>
            </w:tr>
            <w:tr w:rsidR="006D5826" w:rsidRPr="003C14A7" w14:paraId="73DCCFA6" w14:textId="77777777">
              <w:trPr>
                <w:tblCellSpacing w:w="15" w:type="dxa"/>
              </w:trPr>
              <w:tc>
                <w:tcPr>
                  <w:tcW w:w="0" w:type="auto"/>
                  <w:tcMar>
                    <w:top w:w="15" w:type="dxa"/>
                    <w:left w:w="15" w:type="dxa"/>
                    <w:bottom w:w="15" w:type="dxa"/>
                    <w:right w:w="15" w:type="dxa"/>
                  </w:tcMar>
                  <w:vAlign w:val="center"/>
                  <w:hideMark/>
                </w:tcPr>
                <w:p w14:paraId="088CBF15" w14:textId="77777777" w:rsidR="006D5826" w:rsidRPr="003C14A7" w:rsidRDefault="006D5826">
                  <w:pPr>
                    <w:rPr>
                      <w:rFonts w:cstheme="minorHAnsi"/>
                      <w:sz w:val="24"/>
                      <w:szCs w:val="24"/>
                    </w:rPr>
                  </w:pPr>
                  <w:r w:rsidRPr="003C14A7">
                    <w:rPr>
                      <w:rFonts w:cstheme="minorHAnsi"/>
                      <w:sz w:val="24"/>
                      <w:szCs w:val="24"/>
                    </w:rPr>
                    <w:t>Disagree</w:t>
                  </w:r>
                </w:p>
              </w:tc>
              <w:tc>
                <w:tcPr>
                  <w:tcW w:w="0" w:type="auto"/>
                  <w:tcMar>
                    <w:top w:w="15" w:type="dxa"/>
                    <w:left w:w="15" w:type="dxa"/>
                    <w:bottom w:w="15" w:type="dxa"/>
                    <w:right w:w="15" w:type="dxa"/>
                  </w:tcMar>
                  <w:vAlign w:val="center"/>
                  <w:hideMark/>
                </w:tcPr>
                <w:p w14:paraId="1A8B4DA4"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6D2E4B37"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2408777E" w14:textId="77777777" w:rsidR="006D5826" w:rsidRPr="003C14A7" w:rsidRDefault="006D5826">
                  <w:pPr>
                    <w:rPr>
                      <w:rFonts w:cstheme="minorHAnsi"/>
                      <w:sz w:val="24"/>
                      <w:szCs w:val="24"/>
                    </w:rPr>
                  </w:pPr>
                  <w:r w:rsidRPr="003C14A7">
                    <w:rPr>
                      <w:rFonts w:cstheme="minorHAnsi"/>
                      <w:sz w:val="24"/>
                      <w:szCs w:val="24"/>
                    </w:rPr>
                    <w:t>0%</w:t>
                  </w:r>
                </w:p>
              </w:tc>
            </w:tr>
            <w:tr w:rsidR="002566CC" w:rsidRPr="003C14A7" w14:paraId="6D7E2667" w14:textId="77777777">
              <w:trPr>
                <w:tblCellSpacing w:w="15" w:type="dxa"/>
              </w:trPr>
              <w:tc>
                <w:tcPr>
                  <w:tcW w:w="0" w:type="auto"/>
                  <w:tcMar>
                    <w:top w:w="15" w:type="dxa"/>
                    <w:left w:w="15" w:type="dxa"/>
                    <w:bottom w:w="15" w:type="dxa"/>
                    <w:right w:w="15" w:type="dxa"/>
                  </w:tcMar>
                  <w:vAlign w:val="center"/>
                </w:tcPr>
                <w:p w14:paraId="7F6DE7E7" w14:textId="211B2DCA" w:rsidR="002566CC" w:rsidRPr="003C14A7" w:rsidRDefault="002566CC">
                  <w:pPr>
                    <w:rPr>
                      <w:rFonts w:cstheme="minorHAnsi"/>
                      <w:sz w:val="24"/>
                      <w:szCs w:val="24"/>
                    </w:rPr>
                  </w:pPr>
                  <w:r w:rsidRPr="003C14A7">
                    <w:rPr>
                      <w:rFonts w:cstheme="minorHAnsi"/>
                      <w:noProof/>
                      <w:sz w:val="24"/>
                      <w:szCs w:val="24"/>
                    </w:rPr>
                    <w:lastRenderedPageBreak/>
                    <w:drawing>
                      <wp:inline distT="0" distB="0" distL="0" distR="0" wp14:anchorId="2AB8632B" wp14:editId="55A9CB5A">
                        <wp:extent cx="3286125" cy="1714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366689A5"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16BB5B2E"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2CA5BE31" w14:textId="77777777" w:rsidR="002566CC" w:rsidRPr="003C14A7" w:rsidRDefault="002566CC">
                  <w:pPr>
                    <w:rPr>
                      <w:rFonts w:cstheme="minorHAnsi"/>
                      <w:sz w:val="24"/>
                      <w:szCs w:val="24"/>
                    </w:rPr>
                  </w:pPr>
                </w:p>
              </w:tc>
            </w:tr>
            <w:tr w:rsidR="006D5826" w:rsidRPr="003C14A7" w14:paraId="46E4BECD" w14:textId="77777777">
              <w:trPr>
                <w:tblCellSpacing w:w="15" w:type="dxa"/>
              </w:trPr>
              <w:tc>
                <w:tcPr>
                  <w:tcW w:w="0" w:type="auto"/>
                  <w:tcMar>
                    <w:top w:w="15" w:type="dxa"/>
                    <w:left w:w="15" w:type="dxa"/>
                    <w:bottom w:w="15" w:type="dxa"/>
                    <w:right w:w="15" w:type="dxa"/>
                  </w:tcMar>
                  <w:vAlign w:val="center"/>
                  <w:hideMark/>
                </w:tcPr>
                <w:p w14:paraId="7916F9F4" w14:textId="77777777" w:rsidR="006D5826" w:rsidRPr="003C14A7" w:rsidRDefault="006D5826">
                  <w:pPr>
                    <w:rPr>
                      <w:rFonts w:cstheme="minorHAnsi"/>
                      <w:sz w:val="24"/>
                      <w:szCs w:val="24"/>
                    </w:rPr>
                  </w:pPr>
                  <w:r w:rsidRPr="003C14A7">
                    <w:rPr>
                      <w:rFonts w:cstheme="minorHAnsi"/>
                      <w:sz w:val="24"/>
                      <w:szCs w:val="24"/>
                    </w:rPr>
                    <w:t>Strongly Disagree</w:t>
                  </w:r>
                </w:p>
              </w:tc>
              <w:tc>
                <w:tcPr>
                  <w:tcW w:w="0" w:type="auto"/>
                  <w:tcMar>
                    <w:top w:w="15" w:type="dxa"/>
                    <w:left w:w="15" w:type="dxa"/>
                    <w:bottom w:w="15" w:type="dxa"/>
                    <w:right w:w="15" w:type="dxa"/>
                  </w:tcMar>
                  <w:vAlign w:val="center"/>
                  <w:hideMark/>
                </w:tcPr>
                <w:p w14:paraId="01800027"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26928B0C"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5EED0BA6" w14:textId="77777777" w:rsidR="006D5826" w:rsidRPr="003C14A7" w:rsidRDefault="006D5826">
                  <w:pPr>
                    <w:rPr>
                      <w:rFonts w:cstheme="minorHAnsi"/>
                      <w:sz w:val="24"/>
                      <w:szCs w:val="24"/>
                    </w:rPr>
                  </w:pPr>
                  <w:r w:rsidRPr="003C14A7">
                    <w:rPr>
                      <w:rFonts w:cstheme="minorHAnsi"/>
                      <w:sz w:val="24"/>
                      <w:szCs w:val="24"/>
                    </w:rPr>
                    <w:t>0%</w:t>
                  </w:r>
                </w:p>
              </w:tc>
            </w:tr>
          </w:tbl>
          <w:p w14:paraId="50789863" w14:textId="77777777" w:rsidR="006D5826" w:rsidRPr="003C14A7" w:rsidRDefault="006D5826">
            <w:pPr>
              <w:rPr>
                <w:rFonts w:cstheme="minorHAnsi"/>
                <w:sz w:val="24"/>
                <w:szCs w:val="24"/>
              </w:rPr>
            </w:pPr>
          </w:p>
        </w:tc>
      </w:tr>
    </w:tbl>
    <w:p w14:paraId="2EED9D94"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99"/>
        <w:gridCol w:w="9351"/>
      </w:tblGrid>
      <w:tr w:rsidR="006D5826" w:rsidRPr="003C14A7" w14:paraId="10B1AF62" w14:textId="77777777" w:rsidTr="006D5826">
        <w:trPr>
          <w:tblCellSpacing w:w="15" w:type="dxa"/>
        </w:trPr>
        <w:tc>
          <w:tcPr>
            <w:tcW w:w="0" w:type="auto"/>
            <w:gridSpan w:val="2"/>
            <w:tcMar>
              <w:top w:w="15" w:type="dxa"/>
              <w:left w:w="15" w:type="dxa"/>
              <w:bottom w:w="15" w:type="dxa"/>
              <w:right w:w="15" w:type="dxa"/>
            </w:tcMar>
            <w:vAlign w:val="center"/>
            <w:hideMark/>
          </w:tcPr>
          <w:p w14:paraId="6CC3055D" w14:textId="77777777" w:rsidR="006D5826" w:rsidRPr="003C14A7" w:rsidRDefault="006D5826">
            <w:pPr>
              <w:rPr>
                <w:rFonts w:cstheme="minorHAnsi"/>
                <w:sz w:val="24"/>
                <w:szCs w:val="24"/>
              </w:rPr>
            </w:pPr>
            <w:r w:rsidRPr="003C14A7">
              <w:rPr>
                <w:rFonts w:cstheme="minorHAnsi"/>
                <w:sz w:val="24"/>
                <w:szCs w:val="24"/>
              </w:rPr>
              <w:t>5. It would benefit the American history research community if back issues of the quarterly OAH NEWSLETTER were available online.</w:t>
            </w:r>
          </w:p>
        </w:tc>
      </w:tr>
      <w:tr w:rsidR="006D5826" w:rsidRPr="003C14A7" w14:paraId="4B5CC0EC" w14:textId="77777777" w:rsidTr="006D5826">
        <w:trPr>
          <w:tblCellSpacing w:w="15" w:type="dxa"/>
        </w:trPr>
        <w:tc>
          <w:tcPr>
            <w:tcW w:w="0" w:type="auto"/>
            <w:tcMar>
              <w:top w:w="15" w:type="dxa"/>
              <w:left w:w="15" w:type="dxa"/>
              <w:bottom w:w="15" w:type="dxa"/>
              <w:right w:w="15" w:type="dxa"/>
            </w:tcMar>
            <w:vAlign w:val="center"/>
            <w:hideMark/>
          </w:tcPr>
          <w:p w14:paraId="0BA1F9FA"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1D610CA8" w14:textId="77777777">
              <w:trPr>
                <w:tblCellSpacing w:w="15" w:type="dxa"/>
              </w:trPr>
              <w:tc>
                <w:tcPr>
                  <w:tcW w:w="0" w:type="auto"/>
                  <w:tcMar>
                    <w:top w:w="15" w:type="dxa"/>
                    <w:left w:w="15" w:type="dxa"/>
                    <w:bottom w:w="15" w:type="dxa"/>
                    <w:right w:w="15" w:type="dxa"/>
                  </w:tcMar>
                  <w:vAlign w:val="center"/>
                  <w:hideMark/>
                </w:tcPr>
                <w:p w14:paraId="5FFFA836" w14:textId="77777777" w:rsidR="006D5826" w:rsidRPr="003C14A7" w:rsidRDefault="006D5826">
                  <w:pPr>
                    <w:rPr>
                      <w:rFonts w:cstheme="minorHAnsi"/>
                      <w:sz w:val="24"/>
                      <w:szCs w:val="24"/>
                    </w:rPr>
                  </w:pPr>
                  <w:r w:rsidRPr="003C14A7">
                    <w:rPr>
                      <w:rFonts w:cstheme="minorHAnsi"/>
                      <w:sz w:val="24"/>
                      <w:szCs w:val="24"/>
                    </w:rPr>
                    <w:t>Strongly Agree</w:t>
                  </w:r>
                </w:p>
              </w:tc>
              <w:tc>
                <w:tcPr>
                  <w:tcW w:w="0" w:type="auto"/>
                  <w:tcMar>
                    <w:top w:w="15" w:type="dxa"/>
                    <w:left w:w="15" w:type="dxa"/>
                    <w:bottom w:w="15" w:type="dxa"/>
                    <w:right w:w="15" w:type="dxa"/>
                  </w:tcMar>
                  <w:vAlign w:val="center"/>
                  <w:hideMark/>
                </w:tcPr>
                <w:p w14:paraId="6DE508E4"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692F48A" w14:textId="77777777" w:rsidR="006D5826" w:rsidRPr="003C14A7" w:rsidRDefault="006D5826">
                  <w:pPr>
                    <w:rPr>
                      <w:rFonts w:cstheme="minorHAnsi"/>
                      <w:sz w:val="24"/>
                      <w:szCs w:val="24"/>
                    </w:rPr>
                  </w:pPr>
                  <w:r w:rsidRPr="003C14A7">
                    <w:rPr>
                      <w:rFonts w:cstheme="minorHAnsi"/>
                      <w:sz w:val="24"/>
                      <w:szCs w:val="24"/>
                    </w:rPr>
                    <w:t>16</w:t>
                  </w:r>
                </w:p>
              </w:tc>
              <w:tc>
                <w:tcPr>
                  <w:tcW w:w="0" w:type="auto"/>
                  <w:tcMar>
                    <w:top w:w="15" w:type="dxa"/>
                    <w:left w:w="15" w:type="dxa"/>
                    <w:bottom w:w="15" w:type="dxa"/>
                    <w:right w:w="15" w:type="dxa"/>
                  </w:tcMar>
                  <w:vAlign w:val="center"/>
                  <w:hideMark/>
                </w:tcPr>
                <w:p w14:paraId="4EBC0037" w14:textId="77777777" w:rsidR="006D5826" w:rsidRPr="003C14A7" w:rsidRDefault="006D5826">
                  <w:pPr>
                    <w:rPr>
                      <w:rFonts w:cstheme="minorHAnsi"/>
                      <w:sz w:val="24"/>
                      <w:szCs w:val="24"/>
                    </w:rPr>
                  </w:pPr>
                  <w:r w:rsidRPr="003C14A7">
                    <w:rPr>
                      <w:rFonts w:cstheme="minorHAnsi"/>
                      <w:sz w:val="24"/>
                      <w:szCs w:val="24"/>
                    </w:rPr>
                    <w:t>46%</w:t>
                  </w:r>
                </w:p>
              </w:tc>
            </w:tr>
            <w:tr w:rsidR="006D5826" w:rsidRPr="003C14A7" w14:paraId="3CF4495C" w14:textId="77777777">
              <w:trPr>
                <w:tblCellSpacing w:w="15" w:type="dxa"/>
              </w:trPr>
              <w:tc>
                <w:tcPr>
                  <w:tcW w:w="0" w:type="auto"/>
                  <w:tcMar>
                    <w:top w:w="15" w:type="dxa"/>
                    <w:left w:w="15" w:type="dxa"/>
                    <w:bottom w:w="15" w:type="dxa"/>
                    <w:right w:w="15" w:type="dxa"/>
                  </w:tcMar>
                  <w:vAlign w:val="center"/>
                  <w:hideMark/>
                </w:tcPr>
                <w:p w14:paraId="2F2F583B" w14:textId="77777777" w:rsidR="006D5826" w:rsidRPr="003C14A7" w:rsidRDefault="006D5826">
                  <w:pPr>
                    <w:rPr>
                      <w:rFonts w:cstheme="minorHAnsi"/>
                      <w:sz w:val="24"/>
                      <w:szCs w:val="24"/>
                    </w:rPr>
                  </w:pPr>
                  <w:r w:rsidRPr="003C14A7">
                    <w:rPr>
                      <w:rFonts w:cstheme="minorHAnsi"/>
                      <w:sz w:val="24"/>
                      <w:szCs w:val="24"/>
                    </w:rPr>
                    <w:t>Agree</w:t>
                  </w:r>
                </w:p>
              </w:tc>
              <w:tc>
                <w:tcPr>
                  <w:tcW w:w="0" w:type="auto"/>
                  <w:tcMar>
                    <w:top w:w="15" w:type="dxa"/>
                    <w:left w:w="15" w:type="dxa"/>
                    <w:bottom w:w="15" w:type="dxa"/>
                    <w:right w:w="15" w:type="dxa"/>
                  </w:tcMar>
                  <w:vAlign w:val="center"/>
                  <w:hideMark/>
                </w:tcPr>
                <w:p w14:paraId="4658A90C"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25A147D" w14:textId="77777777" w:rsidR="006D5826" w:rsidRPr="003C14A7" w:rsidRDefault="006D5826">
                  <w:pPr>
                    <w:rPr>
                      <w:rFonts w:cstheme="minorHAnsi"/>
                      <w:sz w:val="24"/>
                      <w:szCs w:val="24"/>
                    </w:rPr>
                  </w:pPr>
                  <w:r w:rsidRPr="003C14A7">
                    <w:rPr>
                      <w:rFonts w:cstheme="minorHAnsi"/>
                      <w:sz w:val="24"/>
                      <w:szCs w:val="24"/>
                    </w:rPr>
                    <w:t>15</w:t>
                  </w:r>
                </w:p>
              </w:tc>
              <w:tc>
                <w:tcPr>
                  <w:tcW w:w="0" w:type="auto"/>
                  <w:tcMar>
                    <w:top w:w="15" w:type="dxa"/>
                    <w:left w:w="15" w:type="dxa"/>
                    <w:bottom w:w="15" w:type="dxa"/>
                    <w:right w:w="15" w:type="dxa"/>
                  </w:tcMar>
                  <w:vAlign w:val="center"/>
                  <w:hideMark/>
                </w:tcPr>
                <w:p w14:paraId="64D0E529" w14:textId="77777777" w:rsidR="006D5826" w:rsidRPr="003C14A7" w:rsidRDefault="006D5826">
                  <w:pPr>
                    <w:rPr>
                      <w:rFonts w:cstheme="minorHAnsi"/>
                      <w:sz w:val="24"/>
                      <w:szCs w:val="24"/>
                    </w:rPr>
                  </w:pPr>
                  <w:r w:rsidRPr="003C14A7">
                    <w:rPr>
                      <w:rFonts w:cstheme="minorHAnsi"/>
                      <w:sz w:val="24"/>
                      <w:szCs w:val="24"/>
                    </w:rPr>
                    <w:t>43%</w:t>
                  </w:r>
                </w:p>
              </w:tc>
            </w:tr>
            <w:tr w:rsidR="006D5826" w:rsidRPr="003C14A7" w14:paraId="0852105B" w14:textId="77777777">
              <w:trPr>
                <w:tblCellSpacing w:w="15" w:type="dxa"/>
              </w:trPr>
              <w:tc>
                <w:tcPr>
                  <w:tcW w:w="0" w:type="auto"/>
                  <w:tcMar>
                    <w:top w:w="15" w:type="dxa"/>
                    <w:left w:w="15" w:type="dxa"/>
                    <w:bottom w:w="15" w:type="dxa"/>
                    <w:right w:w="15" w:type="dxa"/>
                  </w:tcMar>
                  <w:vAlign w:val="center"/>
                  <w:hideMark/>
                </w:tcPr>
                <w:p w14:paraId="02AF24BE" w14:textId="77777777" w:rsidR="006D5826" w:rsidRPr="003C14A7" w:rsidRDefault="006D5826">
                  <w:pPr>
                    <w:rPr>
                      <w:rFonts w:cstheme="minorHAnsi"/>
                      <w:sz w:val="24"/>
                      <w:szCs w:val="24"/>
                    </w:rPr>
                  </w:pPr>
                  <w:r w:rsidRPr="003C14A7">
                    <w:rPr>
                      <w:rFonts w:cstheme="minorHAnsi"/>
                      <w:sz w:val="24"/>
                      <w:szCs w:val="24"/>
                    </w:rPr>
                    <w:t>Neither Agree or Disagree</w:t>
                  </w:r>
                </w:p>
              </w:tc>
              <w:tc>
                <w:tcPr>
                  <w:tcW w:w="0" w:type="auto"/>
                  <w:tcMar>
                    <w:top w:w="15" w:type="dxa"/>
                    <w:left w:w="15" w:type="dxa"/>
                    <w:bottom w:w="15" w:type="dxa"/>
                    <w:right w:w="15" w:type="dxa"/>
                  </w:tcMar>
                  <w:vAlign w:val="center"/>
                  <w:hideMark/>
                </w:tcPr>
                <w:p w14:paraId="14214A18"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C242F9E" w14:textId="77777777" w:rsidR="006D5826" w:rsidRPr="003C14A7" w:rsidRDefault="006D5826">
                  <w:pPr>
                    <w:rPr>
                      <w:rFonts w:cstheme="minorHAnsi"/>
                      <w:sz w:val="24"/>
                      <w:szCs w:val="24"/>
                    </w:rPr>
                  </w:pPr>
                  <w:r w:rsidRPr="003C14A7">
                    <w:rPr>
                      <w:rFonts w:cstheme="minorHAnsi"/>
                      <w:sz w:val="24"/>
                      <w:szCs w:val="24"/>
                    </w:rPr>
                    <w:t>2</w:t>
                  </w:r>
                </w:p>
              </w:tc>
              <w:tc>
                <w:tcPr>
                  <w:tcW w:w="0" w:type="auto"/>
                  <w:tcMar>
                    <w:top w:w="15" w:type="dxa"/>
                    <w:left w:w="15" w:type="dxa"/>
                    <w:bottom w:w="15" w:type="dxa"/>
                    <w:right w:w="15" w:type="dxa"/>
                  </w:tcMar>
                  <w:vAlign w:val="center"/>
                  <w:hideMark/>
                </w:tcPr>
                <w:p w14:paraId="7343BA61" w14:textId="77777777" w:rsidR="006D5826" w:rsidRPr="003C14A7" w:rsidRDefault="006D5826">
                  <w:pPr>
                    <w:rPr>
                      <w:rFonts w:cstheme="minorHAnsi"/>
                      <w:sz w:val="24"/>
                      <w:szCs w:val="24"/>
                    </w:rPr>
                  </w:pPr>
                  <w:r w:rsidRPr="003C14A7">
                    <w:rPr>
                      <w:rFonts w:cstheme="minorHAnsi"/>
                      <w:sz w:val="24"/>
                      <w:szCs w:val="24"/>
                    </w:rPr>
                    <w:t>6%</w:t>
                  </w:r>
                </w:p>
              </w:tc>
            </w:tr>
            <w:tr w:rsidR="006D5826" w:rsidRPr="003C14A7" w14:paraId="60D681D5" w14:textId="77777777">
              <w:trPr>
                <w:tblCellSpacing w:w="15" w:type="dxa"/>
              </w:trPr>
              <w:tc>
                <w:tcPr>
                  <w:tcW w:w="0" w:type="auto"/>
                  <w:tcMar>
                    <w:top w:w="15" w:type="dxa"/>
                    <w:left w:w="15" w:type="dxa"/>
                    <w:bottom w:w="15" w:type="dxa"/>
                    <w:right w:w="15" w:type="dxa"/>
                  </w:tcMar>
                  <w:vAlign w:val="center"/>
                  <w:hideMark/>
                </w:tcPr>
                <w:p w14:paraId="4F4A22F0" w14:textId="77777777" w:rsidR="006D5826" w:rsidRPr="003C14A7" w:rsidRDefault="006D5826">
                  <w:pPr>
                    <w:rPr>
                      <w:rFonts w:cstheme="minorHAnsi"/>
                      <w:sz w:val="24"/>
                      <w:szCs w:val="24"/>
                    </w:rPr>
                  </w:pPr>
                  <w:r w:rsidRPr="003C14A7">
                    <w:rPr>
                      <w:rFonts w:cstheme="minorHAnsi"/>
                      <w:sz w:val="24"/>
                      <w:szCs w:val="24"/>
                    </w:rPr>
                    <w:t>Disagree</w:t>
                  </w:r>
                </w:p>
              </w:tc>
              <w:tc>
                <w:tcPr>
                  <w:tcW w:w="0" w:type="auto"/>
                  <w:tcMar>
                    <w:top w:w="15" w:type="dxa"/>
                    <w:left w:w="15" w:type="dxa"/>
                    <w:bottom w:w="15" w:type="dxa"/>
                    <w:right w:w="15" w:type="dxa"/>
                  </w:tcMar>
                  <w:vAlign w:val="center"/>
                  <w:hideMark/>
                </w:tcPr>
                <w:p w14:paraId="6A2B2DA6"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58318B1" w14:textId="77777777" w:rsidR="006D5826" w:rsidRPr="003C14A7" w:rsidRDefault="006D5826">
                  <w:pPr>
                    <w:rPr>
                      <w:rFonts w:cstheme="minorHAnsi"/>
                      <w:sz w:val="24"/>
                      <w:szCs w:val="24"/>
                    </w:rPr>
                  </w:pPr>
                  <w:r w:rsidRPr="003C14A7">
                    <w:rPr>
                      <w:rFonts w:cstheme="minorHAnsi"/>
                      <w:sz w:val="24"/>
                      <w:szCs w:val="24"/>
                    </w:rPr>
                    <w:t>1</w:t>
                  </w:r>
                </w:p>
              </w:tc>
              <w:tc>
                <w:tcPr>
                  <w:tcW w:w="0" w:type="auto"/>
                  <w:tcMar>
                    <w:top w:w="15" w:type="dxa"/>
                    <w:left w:w="15" w:type="dxa"/>
                    <w:bottom w:w="15" w:type="dxa"/>
                    <w:right w:w="15" w:type="dxa"/>
                  </w:tcMar>
                  <w:vAlign w:val="center"/>
                  <w:hideMark/>
                </w:tcPr>
                <w:p w14:paraId="6156FA8B" w14:textId="77777777" w:rsidR="006D5826" w:rsidRPr="003C14A7" w:rsidRDefault="006D5826">
                  <w:pPr>
                    <w:rPr>
                      <w:rFonts w:cstheme="minorHAnsi"/>
                      <w:sz w:val="24"/>
                      <w:szCs w:val="24"/>
                    </w:rPr>
                  </w:pPr>
                  <w:r w:rsidRPr="003C14A7">
                    <w:rPr>
                      <w:rFonts w:cstheme="minorHAnsi"/>
                      <w:sz w:val="24"/>
                      <w:szCs w:val="24"/>
                    </w:rPr>
                    <w:t>3%</w:t>
                  </w:r>
                </w:p>
              </w:tc>
            </w:tr>
            <w:tr w:rsidR="006D5826" w:rsidRPr="003C14A7" w14:paraId="42A126C0" w14:textId="77777777">
              <w:trPr>
                <w:tblCellSpacing w:w="15" w:type="dxa"/>
              </w:trPr>
              <w:tc>
                <w:tcPr>
                  <w:tcW w:w="0" w:type="auto"/>
                  <w:tcMar>
                    <w:top w:w="15" w:type="dxa"/>
                    <w:left w:w="15" w:type="dxa"/>
                    <w:bottom w:w="15" w:type="dxa"/>
                    <w:right w:w="15" w:type="dxa"/>
                  </w:tcMar>
                  <w:vAlign w:val="center"/>
                  <w:hideMark/>
                </w:tcPr>
                <w:p w14:paraId="203FB254" w14:textId="77777777" w:rsidR="006D5826" w:rsidRPr="003C14A7" w:rsidRDefault="006D5826">
                  <w:pPr>
                    <w:rPr>
                      <w:rFonts w:cstheme="minorHAnsi"/>
                      <w:sz w:val="24"/>
                      <w:szCs w:val="24"/>
                    </w:rPr>
                  </w:pPr>
                  <w:r w:rsidRPr="003C14A7">
                    <w:rPr>
                      <w:rFonts w:cstheme="minorHAnsi"/>
                      <w:sz w:val="24"/>
                      <w:szCs w:val="24"/>
                    </w:rPr>
                    <w:t>Strongly Disagree</w:t>
                  </w:r>
                </w:p>
              </w:tc>
              <w:tc>
                <w:tcPr>
                  <w:tcW w:w="0" w:type="auto"/>
                  <w:tcMar>
                    <w:top w:w="15" w:type="dxa"/>
                    <w:left w:w="15" w:type="dxa"/>
                    <w:bottom w:w="15" w:type="dxa"/>
                    <w:right w:w="15" w:type="dxa"/>
                  </w:tcMar>
                  <w:vAlign w:val="center"/>
                  <w:hideMark/>
                </w:tcPr>
                <w:p w14:paraId="46A91436"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F793155"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4766824A" w14:textId="77777777" w:rsidR="006D5826" w:rsidRPr="003C14A7" w:rsidRDefault="006D5826">
                  <w:pPr>
                    <w:rPr>
                      <w:rFonts w:cstheme="minorHAnsi"/>
                      <w:sz w:val="24"/>
                      <w:szCs w:val="24"/>
                    </w:rPr>
                  </w:pPr>
                  <w:r w:rsidRPr="003C14A7">
                    <w:rPr>
                      <w:rFonts w:cstheme="minorHAnsi"/>
                      <w:sz w:val="24"/>
                      <w:szCs w:val="24"/>
                    </w:rPr>
                    <w:t>0%</w:t>
                  </w:r>
                </w:p>
              </w:tc>
            </w:tr>
            <w:tr w:rsidR="002566CC" w:rsidRPr="003C14A7" w14:paraId="372C3CB5" w14:textId="77777777">
              <w:trPr>
                <w:tblCellSpacing w:w="15" w:type="dxa"/>
              </w:trPr>
              <w:tc>
                <w:tcPr>
                  <w:tcW w:w="0" w:type="auto"/>
                  <w:tcMar>
                    <w:top w:w="15" w:type="dxa"/>
                    <w:left w:w="15" w:type="dxa"/>
                    <w:bottom w:w="15" w:type="dxa"/>
                    <w:right w:w="15" w:type="dxa"/>
                  </w:tcMar>
                  <w:vAlign w:val="center"/>
                </w:tcPr>
                <w:p w14:paraId="7E068557" w14:textId="2233B199" w:rsidR="002566CC" w:rsidRPr="003C14A7" w:rsidRDefault="002566CC">
                  <w:pPr>
                    <w:rPr>
                      <w:rFonts w:cstheme="minorHAnsi"/>
                      <w:sz w:val="24"/>
                      <w:szCs w:val="24"/>
                    </w:rPr>
                  </w:pPr>
                  <w:r w:rsidRPr="003C14A7">
                    <w:rPr>
                      <w:rFonts w:cstheme="minorHAnsi"/>
                      <w:noProof/>
                      <w:sz w:val="24"/>
                      <w:szCs w:val="24"/>
                    </w:rPr>
                    <w:drawing>
                      <wp:inline distT="0" distB="0" distL="0" distR="0" wp14:anchorId="3430ECC9" wp14:editId="05848184">
                        <wp:extent cx="3286125" cy="1714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5B364561"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4C107979"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2F10EBA1" w14:textId="77777777" w:rsidR="002566CC" w:rsidRPr="003C14A7" w:rsidRDefault="002566CC">
                  <w:pPr>
                    <w:rPr>
                      <w:rFonts w:cstheme="minorHAnsi"/>
                      <w:sz w:val="24"/>
                      <w:szCs w:val="24"/>
                    </w:rPr>
                  </w:pPr>
                </w:p>
              </w:tc>
            </w:tr>
          </w:tbl>
          <w:p w14:paraId="3B5873BC" w14:textId="77777777" w:rsidR="006D5826" w:rsidRPr="003C14A7" w:rsidRDefault="006D5826">
            <w:pPr>
              <w:rPr>
                <w:rFonts w:cstheme="minorHAnsi"/>
                <w:sz w:val="24"/>
                <w:szCs w:val="24"/>
              </w:rPr>
            </w:pPr>
          </w:p>
        </w:tc>
      </w:tr>
    </w:tbl>
    <w:p w14:paraId="4061FE78"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99"/>
        <w:gridCol w:w="9351"/>
      </w:tblGrid>
      <w:tr w:rsidR="006D5826" w:rsidRPr="003C14A7" w14:paraId="6D82843B" w14:textId="77777777" w:rsidTr="006D5826">
        <w:trPr>
          <w:tblCellSpacing w:w="15" w:type="dxa"/>
        </w:trPr>
        <w:tc>
          <w:tcPr>
            <w:tcW w:w="0" w:type="auto"/>
            <w:gridSpan w:val="2"/>
            <w:tcMar>
              <w:top w:w="15" w:type="dxa"/>
              <w:left w:w="15" w:type="dxa"/>
              <w:bottom w:w="15" w:type="dxa"/>
              <w:right w:w="15" w:type="dxa"/>
            </w:tcMar>
            <w:vAlign w:val="center"/>
            <w:hideMark/>
          </w:tcPr>
          <w:p w14:paraId="0A6C082E" w14:textId="77777777" w:rsidR="006D5826" w:rsidRPr="003C14A7" w:rsidRDefault="006D5826">
            <w:pPr>
              <w:rPr>
                <w:rFonts w:cstheme="minorHAnsi"/>
                <w:sz w:val="24"/>
                <w:szCs w:val="24"/>
              </w:rPr>
            </w:pPr>
            <w:r w:rsidRPr="003C14A7">
              <w:rPr>
                <w:rFonts w:cstheme="minorHAnsi"/>
                <w:sz w:val="24"/>
                <w:szCs w:val="24"/>
              </w:rPr>
              <w:t>6. It would benefit members of the OAH if back issues of the quarterly OAH NEWSLETTER were available online.</w:t>
            </w:r>
          </w:p>
        </w:tc>
      </w:tr>
      <w:tr w:rsidR="006D5826" w:rsidRPr="003C14A7" w14:paraId="48DBB961" w14:textId="77777777" w:rsidTr="006D5826">
        <w:trPr>
          <w:tblCellSpacing w:w="15" w:type="dxa"/>
        </w:trPr>
        <w:tc>
          <w:tcPr>
            <w:tcW w:w="0" w:type="auto"/>
            <w:tcMar>
              <w:top w:w="15" w:type="dxa"/>
              <w:left w:w="15" w:type="dxa"/>
              <w:bottom w:w="15" w:type="dxa"/>
              <w:right w:w="15" w:type="dxa"/>
            </w:tcMar>
            <w:vAlign w:val="center"/>
            <w:hideMark/>
          </w:tcPr>
          <w:p w14:paraId="4317BC20"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36C2516C" w14:textId="77777777">
              <w:trPr>
                <w:tblCellSpacing w:w="15" w:type="dxa"/>
              </w:trPr>
              <w:tc>
                <w:tcPr>
                  <w:tcW w:w="0" w:type="auto"/>
                  <w:tcMar>
                    <w:top w:w="15" w:type="dxa"/>
                    <w:left w:w="15" w:type="dxa"/>
                    <w:bottom w:w="15" w:type="dxa"/>
                    <w:right w:w="15" w:type="dxa"/>
                  </w:tcMar>
                  <w:vAlign w:val="center"/>
                  <w:hideMark/>
                </w:tcPr>
                <w:p w14:paraId="0098F8A9" w14:textId="77777777" w:rsidR="006D5826" w:rsidRPr="003C14A7" w:rsidRDefault="006D5826">
                  <w:pPr>
                    <w:rPr>
                      <w:rFonts w:cstheme="minorHAnsi"/>
                      <w:sz w:val="24"/>
                      <w:szCs w:val="24"/>
                    </w:rPr>
                  </w:pPr>
                  <w:r w:rsidRPr="003C14A7">
                    <w:rPr>
                      <w:rFonts w:cstheme="minorHAnsi"/>
                      <w:sz w:val="24"/>
                      <w:szCs w:val="24"/>
                    </w:rPr>
                    <w:t>Strongly Agree</w:t>
                  </w:r>
                </w:p>
              </w:tc>
              <w:tc>
                <w:tcPr>
                  <w:tcW w:w="0" w:type="auto"/>
                  <w:tcMar>
                    <w:top w:w="15" w:type="dxa"/>
                    <w:left w:w="15" w:type="dxa"/>
                    <w:bottom w:w="15" w:type="dxa"/>
                    <w:right w:w="15" w:type="dxa"/>
                  </w:tcMar>
                  <w:vAlign w:val="center"/>
                  <w:hideMark/>
                </w:tcPr>
                <w:p w14:paraId="0788277E"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D5FB3D1" w14:textId="77777777" w:rsidR="006D5826" w:rsidRPr="003C14A7" w:rsidRDefault="006D5826">
                  <w:pPr>
                    <w:rPr>
                      <w:rFonts w:cstheme="minorHAnsi"/>
                      <w:sz w:val="24"/>
                      <w:szCs w:val="24"/>
                    </w:rPr>
                  </w:pPr>
                  <w:r w:rsidRPr="003C14A7">
                    <w:rPr>
                      <w:rFonts w:cstheme="minorHAnsi"/>
                      <w:sz w:val="24"/>
                      <w:szCs w:val="24"/>
                    </w:rPr>
                    <w:t>15</w:t>
                  </w:r>
                </w:p>
              </w:tc>
              <w:tc>
                <w:tcPr>
                  <w:tcW w:w="0" w:type="auto"/>
                  <w:tcMar>
                    <w:top w:w="15" w:type="dxa"/>
                    <w:left w:w="15" w:type="dxa"/>
                    <w:bottom w:w="15" w:type="dxa"/>
                    <w:right w:w="15" w:type="dxa"/>
                  </w:tcMar>
                  <w:vAlign w:val="center"/>
                  <w:hideMark/>
                </w:tcPr>
                <w:p w14:paraId="2B8209E5" w14:textId="77777777" w:rsidR="006D5826" w:rsidRPr="003C14A7" w:rsidRDefault="006D5826">
                  <w:pPr>
                    <w:rPr>
                      <w:rFonts w:cstheme="minorHAnsi"/>
                      <w:sz w:val="24"/>
                      <w:szCs w:val="24"/>
                    </w:rPr>
                  </w:pPr>
                  <w:r w:rsidRPr="003C14A7">
                    <w:rPr>
                      <w:rFonts w:cstheme="minorHAnsi"/>
                      <w:sz w:val="24"/>
                      <w:szCs w:val="24"/>
                    </w:rPr>
                    <w:t>43%</w:t>
                  </w:r>
                </w:p>
              </w:tc>
            </w:tr>
            <w:tr w:rsidR="006D5826" w:rsidRPr="003C14A7" w14:paraId="3E3FA108" w14:textId="77777777">
              <w:trPr>
                <w:tblCellSpacing w:w="15" w:type="dxa"/>
              </w:trPr>
              <w:tc>
                <w:tcPr>
                  <w:tcW w:w="0" w:type="auto"/>
                  <w:tcMar>
                    <w:top w:w="15" w:type="dxa"/>
                    <w:left w:w="15" w:type="dxa"/>
                    <w:bottom w:w="15" w:type="dxa"/>
                    <w:right w:w="15" w:type="dxa"/>
                  </w:tcMar>
                  <w:vAlign w:val="center"/>
                  <w:hideMark/>
                </w:tcPr>
                <w:p w14:paraId="57BA7968" w14:textId="77777777" w:rsidR="006D5826" w:rsidRPr="003C14A7" w:rsidRDefault="006D5826">
                  <w:pPr>
                    <w:rPr>
                      <w:rFonts w:cstheme="minorHAnsi"/>
                      <w:sz w:val="24"/>
                      <w:szCs w:val="24"/>
                    </w:rPr>
                  </w:pPr>
                  <w:r w:rsidRPr="003C14A7">
                    <w:rPr>
                      <w:rFonts w:cstheme="minorHAnsi"/>
                      <w:sz w:val="24"/>
                      <w:szCs w:val="24"/>
                    </w:rPr>
                    <w:lastRenderedPageBreak/>
                    <w:t>Agree</w:t>
                  </w:r>
                </w:p>
              </w:tc>
              <w:tc>
                <w:tcPr>
                  <w:tcW w:w="0" w:type="auto"/>
                  <w:tcMar>
                    <w:top w:w="15" w:type="dxa"/>
                    <w:left w:w="15" w:type="dxa"/>
                    <w:bottom w:w="15" w:type="dxa"/>
                    <w:right w:w="15" w:type="dxa"/>
                  </w:tcMar>
                  <w:vAlign w:val="center"/>
                  <w:hideMark/>
                </w:tcPr>
                <w:p w14:paraId="27D072C9"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2D040FF" w14:textId="77777777" w:rsidR="006D5826" w:rsidRPr="003C14A7" w:rsidRDefault="006D5826">
                  <w:pPr>
                    <w:rPr>
                      <w:rFonts w:cstheme="minorHAnsi"/>
                      <w:sz w:val="24"/>
                      <w:szCs w:val="24"/>
                    </w:rPr>
                  </w:pPr>
                  <w:r w:rsidRPr="003C14A7">
                    <w:rPr>
                      <w:rFonts w:cstheme="minorHAnsi"/>
                      <w:sz w:val="24"/>
                      <w:szCs w:val="24"/>
                    </w:rPr>
                    <w:t>15</w:t>
                  </w:r>
                </w:p>
              </w:tc>
              <w:tc>
                <w:tcPr>
                  <w:tcW w:w="0" w:type="auto"/>
                  <w:tcMar>
                    <w:top w:w="15" w:type="dxa"/>
                    <w:left w:w="15" w:type="dxa"/>
                    <w:bottom w:w="15" w:type="dxa"/>
                    <w:right w:w="15" w:type="dxa"/>
                  </w:tcMar>
                  <w:vAlign w:val="center"/>
                  <w:hideMark/>
                </w:tcPr>
                <w:p w14:paraId="0A5A1E0D" w14:textId="77777777" w:rsidR="006D5826" w:rsidRPr="003C14A7" w:rsidRDefault="006D5826">
                  <w:pPr>
                    <w:rPr>
                      <w:rFonts w:cstheme="minorHAnsi"/>
                      <w:sz w:val="24"/>
                      <w:szCs w:val="24"/>
                    </w:rPr>
                  </w:pPr>
                  <w:r w:rsidRPr="003C14A7">
                    <w:rPr>
                      <w:rFonts w:cstheme="minorHAnsi"/>
                      <w:sz w:val="24"/>
                      <w:szCs w:val="24"/>
                    </w:rPr>
                    <w:t>43%</w:t>
                  </w:r>
                </w:p>
              </w:tc>
            </w:tr>
            <w:tr w:rsidR="006D5826" w:rsidRPr="003C14A7" w14:paraId="26B1495E" w14:textId="77777777">
              <w:trPr>
                <w:tblCellSpacing w:w="15" w:type="dxa"/>
              </w:trPr>
              <w:tc>
                <w:tcPr>
                  <w:tcW w:w="0" w:type="auto"/>
                  <w:tcMar>
                    <w:top w:w="15" w:type="dxa"/>
                    <w:left w:w="15" w:type="dxa"/>
                    <w:bottom w:w="15" w:type="dxa"/>
                    <w:right w:w="15" w:type="dxa"/>
                  </w:tcMar>
                  <w:vAlign w:val="center"/>
                  <w:hideMark/>
                </w:tcPr>
                <w:p w14:paraId="2A11853E" w14:textId="77777777" w:rsidR="006D5826" w:rsidRPr="003C14A7" w:rsidRDefault="006D5826">
                  <w:pPr>
                    <w:rPr>
                      <w:rFonts w:cstheme="minorHAnsi"/>
                      <w:sz w:val="24"/>
                      <w:szCs w:val="24"/>
                    </w:rPr>
                  </w:pPr>
                  <w:r w:rsidRPr="003C14A7">
                    <w:rPr>
                      <w:rFonts w:cstheme="minorHAnsi"/>
                      <w:sz w:val="24"/>
                      <w:szCs w:val="24"/>
                    </w:rPr>
                    <w:t>Neither Agree or Disagree</w:t>
                  </w:r>
                </w:p>
              </w:tc>
              <w:tc>
                <w:tcPr>
                  <w:tcW w:w="0" w:type="auto"/>
                  <w:tcMar>
                    <w:top w:w="15" w:type="dxa"/>
                    <w:left w:w="15" w:type="dxa"/>
                    <w:bottom w:w="15" w:type="dxa"/>
                    <w:right w:w="15" w:type="dxa"/>
                  </w:tcMar>
                  <w:vAlign w:val="center"/>
                  <w:hideMark/>
                </w:tcPr>
                <w:p w14:paraId="7D3161CE"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6A820435" w14:textId="77777777" w:rsidR="006D5826" w:rsidRPr="003C14A7" w:rsidRDefault="006D5826">
                  <w:pPr>
                    <w:rPr>
                      <w:rFonts w:cstheme="minorHAnsi"/>
                      <w:sz w:val="24"/>
                      <w:szCs w:val="24"/>
                    </w:rPr>
                  </w:pPr>
                  <w:r w:rsidRPr="003C14A7">
                    <w:rPr>
                      <w:rFonts w:cstheme="minorHAnsi"/>
                      <w:sz w:val="24"/>
                      <w:szCs w:val="24"/>
                    </w:rPr>
                    <w:t>4</w:t>
                  </w:r>
                </w:p>
              </w:tc>
              <w:tc>
                <w:tcPr>
                  <w:tcW w:w="0" w:type="auto"/>
                  <w:tcMar>
                    <w:top w:w="15" w:type="dxa"/>
                    <w:left w:w="15" w:type="dxa"/>
                    <w:bottom w:w="15" w:type="dxa"/>
                    <w:right w:w="15" w:type="dxa"/>
                  </w:tcMar>
                  <w:vAlign w:val="center"/>
                  <w:hideMark/>
                </w:tcPr>
                <w:p w14:paraId="18E86682" w14:textId="77777777" w:rsidR="006D5826" w:rsidRPr="003C14A7" w:rsidRDefault="006D5826">
                  <w:pPr>
                    <w:rPr>
                      <w:rFonts w:cstheme="minorHAnsi"/>
                      <w:sz w:val="24"/>
                      <w:szCs w:val="24"/>
                    </w:rPr>
                  </w:pPr>
                  <w:r w:rsidRPr="003C14A7">
                    <w:rPr>
                      <w:rFonts w:cstheme="minorHAnsi"/>
                      <w:sz w:val="24"/>
                      <w:szCs w:val="24"/>
                    </w:rPr>
                    <w:t>11%</w:t>
                  </w:r>
                </w:p>
              </w:tc>
            </w:tr>
            <w:tr w:rsidR="006D5826" w:rsidRPr="003C14A7" w14:paraId="766C569D" w14:textId="77777777">
              <w:trPr>
                <w:tblCellSpacing w:w="15" w:type="dxa"/>
              </w:trPr>
              <w:tc>
                <w:tcPr>
                  <w:tcW w:w="0" w:type="auto"/>
                  <w:tcMar>
                    <w:top w:w="15" w:type="dxa"/>
                    <w:left w:w="15" w:type="dxa"/>
                    <w:bottom w:w="15" w:type="dxa"/>
                    <w:right w:w="15" w:type="dxa"/>
                  </w:tcMar>
                  <w:vAlign w:val="center"/>
                  <w:hideMark/>
                </w:tcPr>
                <w:p w14:paraId="7A586134" w14:textId="77777777" w:rsidR="006D5826" w:rsidRPr="003C14A7" w:rsidRDefault="006D5826">
                  <w:pPr>
                    <w:rPr>
                      <w:rFonts w:cstheme="minorHAnsi"/>
                      <w:sz w:val="24"/>
                      <w:szCs w:val="24"/>
                    </w:rPr>
                  </w:pPr>
                  <w:r w:rsidRPr="003C14A7">
                    <w:rPr>
                      <w:rFonts w:cstheme="minorHAnsi"/>
                      <w:sz w:val="24"/>
                      <w:szCs w:val="24"/>
                    </w:rPr>
                    <w:t>Disagree</w:t>
                  </w:r>
                </w:p>
              </w:tc>
              <w:tc>
                <w:tcPr>
                  <w:tcW w:w="0" w:type="auto"/>
                  <w:tcMar>
                    <w:top w:w="15" w:type="dxa"/>
                    <w:left w:w="15" w:type="dxa"/>
                    <w:bottom w:w="15" w:type="dxa"/>
                    <w:right w:w="15" w:type="dxa"/>
                  </w:tcMar>
                  <w:vAlign w:val="center"/>
                  <w:hideMark/>
                </w:tcPr>
                <w:p w14:paraId="2B9601BA"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4CCFD89"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372736C1" w14:textId="77777777" w:rsidR="006D5826" w:rsidRPr="003C14A7" w:rsidRDefault="006D5826">
                  <w:pPr>
                    <w:rPr>
                      <w:rFonts w:cstheme="minorHAnsi"/>
                      <w:sz w:val="24"/>
                      <w:szCs w:val="24"/>
                    </w:rPr>
                  </w:pPr>
                  <w:r w:rsidRPr="003C14A7">
                    <w:rPr>
                      <w:rFonts w:cstheme="minorHAnsi"/>
                      <w:sz w:val="24"/>
                      <w:szCs w:val="24"/>
                    </w:rPr>
                    <w:t>0%</w:t>
                  </w:r>
                </w:p>
              </w:tc>
            </w:tr>
            <w:tr w:rsidR="006D5826" w:rsidRPr="003C14A7" w14:paraId="25D93404" w14:textId="77777777">
              <w:trPr>
                <w:tblCellSpacing w:w="15" w:type="dxa"/>
              </w:trPr>
              <w:tc>
                <w:tcPr>
                  <w:tcW w:w="0" w:type="auto"/>
                  <w:tcMar>
                    <w:top w:w="15" w:type="dxa"/>
                    <w:left w:w="15" w:type="dxa"/>
                    <w:bottom w:w="15" w:type="dxa"/>
                    <w:right w:w="15" w:type="dxa"/>
                  </w:tcMar>
                  <w:vAlign w:val="center"/>
                  <w:hideMark/>
                </w:tcPr>
                <w:p w14:paraId="3543B055" w14:textId="77777777" w:rsidR="006D5826" w:rsidRPr="003C14A7" w:rsidRDefault="006D5826">
                  <w:pPr>
                    <w:rPr>
                      <w:rFonts w:cstheme="minorHAnsi"/>
                      <w:sz w:val="24"/>
                      <w:szCs w:val="24"/>
                    </w:rPr>
                  </w:pPr>
                  <w:r w:rsidRPr="003C14A7">
                    <w:rPr>
                      <w:rFonts w:cstheme="minorHAnsi"/>
                      <w:sz w:val="24"/>
                      <w:szCs w:val="24"/>
                    </w:rPr>
                    <w:t>Strongly Disagree</w:t>
                  </w:r>
                </w:p>
              </w:tc>
              <w:tc>
                <w:tcPr>
                  <w:tcW w:w="0" w:type="auto"/>
                  <w:tcMar>
                    <w:top w:w="15" w:type="dxa"/>
                    <w:left w:w="15" w:type="dxa"/>
                    <w:bottom w:w="15" w:type="dxa"/>
                    <w:right w:w="15" w:type="dxa"/>
                  </w:tcMar>
                  <w:vAlign w:val="center"/>
                  <w:hideMark/>
                </w:tcPr>
                <w:p w14:paraId="00D08AEB"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B6E0B46" w14:textId="77777777" w:rsidR="006D5826" w:rsidRPr="003C14A7" w:rsidRDefault="006D5826">
                  <w:pPr>
                    <w:rPr>
                      <w:rFonts w:cstheme="minorHAnsi"/>
                      <w:sz w:val="24"/>
                      <w:szCs w:val="24"/>
                    </w:rPr>
                  </w:pPr>
                  <w:r w:rsidRPr="003C14A7">
                    <w:rPr>
                      <w:rFonts w:cstheme="minorHAnsi"/>
                      <w:sz w:val="24"/>
                      <w:szCs w:val="24"/>
                    </w:rPr>
                    <w:t>0</w:t>
                  </w:r>
                </w:p>
              </w:tc>
              <w:tc>
                <w:tcPr>
                  <w:tcW w:w="0" w:type="auto"/>
                  <w:tcMar>
                    <w:top w:w="15" w:type="dxa"/>
                    <w:left w:w="15" w:type="dxa"/>
                    <w:bottom w:w="15" w:type="dxa"/>
                    <w:right w:w="15" w:type="dxa"/>
                  </w:tcMar>
                  <w:vAlign w:val="center"/>
                  <w:hideMark/>
                </w:tcPr>
                <w:p w14:paraId="27B35539" w14:textId="77777777" w:rsidR="006D5826" w:rsidRPr="003C14A7" w:rsidRDefault="006D5826">
                  <w:pPr>
                    <w:rPr>
                      <w:rFonts w:cstheme="minorHAnsi"/>
                      <w:sz w:val="24"/>
                      <w:szCs w:val="24"/>
                    </w:rPr>
                  </w:pPr>
                  <w:r w:rsidRPr="003C14A7">
                    <w:rPr>
                      <w:rFonts w:cstheme="minorHAnsi"/>
                      <w:sz w:val="24"/>
                      <w:szCs w:val="24"/>
                    </w:rPr>
                    <w:t>0%</w:t>
                  </w:r>
                </w:p>
              </w:tc>
            </w:tr>
            <w:tr w:rsidR="002566CC" w:rsidRPr="003C14A7" w14:paraId="7660D224" w14:textId="77777777">
              <w:trPr>
                <w:tblCellSpacing w:w="15" w:type="dxa"/>
              </w:trPr>
              <w:tc>
                <w:tcPr>
                  <w:tcW w:w="0" w:type="auto"/>
                  <w:tcMar>
                    <w:top w:w="15" w:type="dxa"/>
                    <w:left w:w="15" w:type="dxa"/>
                    <w:bottom w:w="15" w:type="dxa"/>
                    <w:right w:w="15" w:type="dxa"/>
                  </w:tcMar>
                  <w:vAlign w:val="center"/>
                </w:tcPr>
                <w:p w14:paraId="2DDFD9F2" w14:textId="463AD5D5" w:rsidR="002566CC" w:rsidRPr="003C14A7" w:rsidRDefault="002566CC">
                  <w:pPr>
                    <w:rPr>
                      <w:rFonts w:cstheme="minorHAnsi"/>
                      <w:sz w:val="24"/>
                      <w:szCs w:val="24"/>
                    </w:rPr>
                  </w:pPr>
                  <w:r w:rsidRPr="003C14A7">
                    <w:rPr>
                      <w:rFonts w:cstheme="minorHAnsi"/>
                      <w:noProof/>
                      <w:sz w:val="24"/>
                      <w:szCs w:val="24"/>
                    </w:rPr>
                    <w:drawing>
                      <wp:inline distT="0" distB="0" distL="0" distR="0" wp14:anchorId="5A2A2804" wp14:editId="3185D438">
                        <wp:extent cx="3286125" cy="1714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c>
                <w:tcPr>
                  <w:tcW w:w="0" w:type="auto"/>
                  <w:tcMar>
                    <w:top w:w="15" w:type="dxa"/>
                    <w:left w:w="15" w:type="dxa"/>
                    <w:bottom w:w="15" w:type="dxa"/>
                    <w:right w:w="15" w:type="dxa"/>
                  </w:tcMar>
                  <w:vAlign w:val="center"/>
                </w:tcPr>
                <w:p w14:paraId="7FB8E15E"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72AAC5C9"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1C72ACED" w14:textId="77777777" w:rsidR="002566CC" w:rsidRPr="003C14A7" w:rsidRDefault="002566CC">
                  <w:pPr>
                    <w:rPr>
                      <w:rFonts w:cstheme="minorHAnsi"/>
                      <w:sz w:val="24"/>
                      <w:szCs w:val="24"/>
                    </w:rPr>
                  </w:pPr>
                </w:p>
              </w:tc>
            </w:tr>
          </w:tbl>
          <w:p w14:paraId="18AD3BCC" w14:textId="77777777" w:rsidR="006D5826" w:rsidRPr="003C14A7" w:rsidRDefault="006D5826">
            <w:pPr>
              <w:rPr>
                <w:rFonts w:cstheme="minorHAnsi"/>
                <w:sz w:val="24"/>
                <w:szCs w:val="24"/>
              </w:rPr>
            </w:pPr>
          </w:p>
        </w:tc>
      </w:tr>
    </w:tbl>
    <w:p w14:paraId="3063A7E3"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7536"/>
        <w:gridCol w:w="1914"/>
      </w:tblGrid>
      <w:tr w:rsidR="006D5826" w:rsidRPr="003C14A7" w14:paraId="1A42FF82" w14:textId="77777777" w:rsidTr="006D5826">
        <w:trPr>
          <w:tblCellSpacing w:w="15" w:type="dxa"/>
        </w:trPr>
        <w:tc>
          <w:tcPr>
            <w:tcW w:w="0" w:type="auto"/>
            <w:gridSpan w:val="2"/>
            <w:tcMar>
              <w:top w:w="15" w:type="dxa"/>
              <w:left w:w="15" w:type="dxa"/>
              <w:bottom w:w="15" w:type="dxa"/>
              <w:right w:w="15" w:type="dxa"/>
            </w:tcMar>
            <w:vAlign w:val="center"/>
            <w:hideMark/>
          </w:tcPr>
          <w:p w14:paraId="7A2C8DA5" w14:textId="77777777" w:rsidR="006D5826" w:rsidRPr="003C14A7" w:rsidRDefault="006D5826">
            <w:pPr>
              <w:rPr>
                <w:rFonts w:cstheme="minorHAnsi"/>
                <w:sz w:val="24"/>
                <w:szCs w:val="24"/>
              </w:rPr>
            </w:pPr>
            <w:r w:rsidRPr="003C14A7">
              <w:rPr>
                <w:rFonts w:cstheme="minorHAnsi"/>
                <w:sz w:val="24"/>
                <w:szCs w:val="24"/>
              </w:rPr>
              <w:t>7. Would you be interested in having the back issues of the quarterly OAH NEWSLETTER as an online resource?</w:t>
            </w:r>
          </w:p>
        </w:tc>
      </w:tr>
      <w:tr w:rsidR="006D5826" w:rsidRPr="003C14A7" w14:paraId="035827A9" w14:textId="77777777" w:rsidTr="006D5826">
        <w:trPr>
          <w:tblCellSpacing w:w="15" w:type="dxa"/>
        </w:trPr>
        <w:tc>
          <w:tcPr>
            <w:tcW w:w="0" w:type="auto"/>
            <w:tcMar>
              <w:top w:w="15" w:type="dxa"/>
              <w:left w:w="15" w:type="dxa"/>
              <w:bottom w:w="15" w:type="dxa"/>
              <w:right w:w="15" w:type="dxa"/>
            </w:tcMar>
            <w:vAlign w:val="center"/>
            <w:hideMark/>
          </w:tcPr>
          <w:p w14:paraId="1750EEC7" w14:textId="7BBD3480" w:rsidR="006D5826" w:rsidRPr="003C14A7" w:rsidRDefault="006D5826">
            <w:pPr>
              <w:rPr>
                <w:rFonts w:cstheme="minorHAnsi"/>
                <w:sz w:val="24"/>
                <w:szCs w:val="24"/>
              </w:rPr>
            </w:pPr>
            <w:r w:rsidRPr="003C14A7">
              <w:rPr>
                <w:rFonts w:cstheme="minorHAnsi"/>
                <w:noProof/>
                <w:sz w:val="24"/>
                <w:szCs w:val="24"/>
              </w:rPr>
              <w:drawing>
                <wp:inline distT="0" distB="0" distL="0" distR="0" wp14:anchorId="4A0F5932" wp14:editId="5AB20D83">
                  <wp:extent cx="3279140" cy="1434465"/>
                  <wp:effectExtent l="0" t="0" r="0" b="0"/>
                  <wp:docPr id="5" name="Picture 5" descr="https://chart.googleapis.com/chart?cht=p&amp;chs=345x150&amp;chco=0000e0&amp;chl=Yes%20%5B31%5D%7CNo%20%5B3%5D&amp;chd=e%3A6V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art.googleapis.com/chart?cht=p&amp;chs=345x150&amp;chco=0000e0&amp;chl=Yes%20%5B31%5D%7CNo%20%5B3%5D&amp;chd=e%3A6VF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9140" cy="1434465"/>
                          </a:xfrm>
                          <a:prstGeom prst="rect">
                            <a:avLst/>
                          </a:prstGeom>
                          <a:noFill/>
                          <a:ln>
                            <a:noFill/>
                          </a:ln>
                        </pic:spPr>
                      </pic:pic>
                    </a:graphicData>
                  </a:graphic>
                </wp:inline>
              </w:drawing>
            </w: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406"/>
              <w:gridCol w:w="66"/>
              <w:gridCol w:w="304"/>
              <w:gridCol w:w="490"/>
            </w:tblGrid>
            <w:tr w:rsidR="006D5826" w:rsidRPr="003C14A7" w14:paraId="4483B058" w14:textId="77777777">
              <w:trPr>
                <w:tblCellSpacing w:w="15" w:type="dxa"/>
              </w:trPr>
              <w:tc>
                <w:tcPr>
                  <w:tcW w:w="0" w:type="auto"/>
                  <w:tcMar>
                    <w:top w:w="15" w:type="dxa"/>
                    <w:left w:w="15" w:type="dxa"/>
                    <w:bottom w:w="15" w:type="dxa"/>
                    <w:right w:w="15" w:type="dxa"/>
                  </w:tcMar>
                  <w:vAlign w:val="center"/>
                  <w:hideMark/>
                </w:tcPr>
                <w:p w14:paraId="16E505E3" w14:textId="77777777" w:rsidR="006D5826" w:rsidRPr="003C14A7" w:rsidRDefault="006D5826">
                  <w:pPr>
                    <w:rPr>
                      <w:rFonts w:cstheme="minorHAnsi"/>
                      <w:sz w:val="24"/>
                      <w:szCs w:val="24"/>
                    </w:rPr>
                  </w:pPr>
                  <w:r w:rsidRPr="003C14A7">
                    <w:rPr>
                      <w:rFonts w:cstheme="minorHAnsi"/>
                      <w:sz w:val="24"/>
                      <w:szCs w:val="24"/>
                    </w:rPr>
                    <w:t>Yes</w:t>
                  </w:r>
                </w:p>
              </w:tc>
              <w:tc>
                <w:tcPr>
                  <w:tcW w:w="0" w:type="auto"/>
                  <w:tcMar>
                    <w:top w:w="15" w:type="dxa"/>
                    <w:left w:w="15" w:type="dxa"/>
                    <w:bottom w:w="15" w:type="dxa"/>
                    <w:right w:w="15" w:type="dxa"/>
                  </w:tcMar>
                  <w:vAlign w:val="center"/>
                  <w:hideMark/>
                </w:tcPr>
                <w:p w14:paraId="6B1F94C7"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59B82CA" w14:textId="77777777" w:rsidR="006D5826" w:rsidRPr="003C14A7" w:rsidRDefault="006D5826">
                  <w:pPr>
                    <w:rPr>
                      <w:rFonts w:cstheme="minorHAnsi"/>
                      <w:sz w:val="24"/>
                      <w:szCs w:val="24"/>
                    </w:rPr>
                  </w:pPr>
                  <w:r w:rsidRPr="003C14A7">
                    <w:rPr>
                      <w:rFonts w:cstheme="minorHAnsi"/>
                      <w:sz w:val="24"/>
                      <w:szCs w:val="24"/>
                    </w:rPr>
                    <w:t>31</w:t>
                  </w:r>
                </w:p>
              </w:tc>
              <w:tc>
                <w:tcPr>
                  <w:tcW w:w="0" w:type="auto"/>
                  <w:tcMar>
                    <w:top w:w="15" w:type="dxa"/>
                    <w:left w:w="15" w:type="dxa"/>
                    <w:bottom w:w="15" w:type="dxa"/>
                    <w:right w:w="15" w:type="dxa"/>
                  </w:tcMar>
                  <w:vAlign w:val="center"/>
                  <w:hideMark/>
                </w:tcPr>
                <w:p w14:paraId="29F559D3" w14:textId="77777777" w:rsidR="006D5826" w:rsidRPr="003C14A7" w:rsidRDefault="006D5826">
                  <w:pPr>
                    <w:rPr>
                      <w:rFonts w:cstheme="minorHAnsi"/>
                      <w:sz w:val="24"/>
                      <w:szCs w:val="24"/>
                    </w:rPr>
                  </w:pPr>
                  <w:r w:rsidRPr="003C14A7">
                    <w:rPr>
                      <w:rFonts w:cstheme="minorHAnsi"/>
                      <w:sz w:val="24"/>
                      <w:szCs w:val="24"/>
                    </w:rPr>
                    <w:t>89%</w:t>
                  </w:r>
                </w:p>
              </w:tc>
            </w:tr>
            <w:tr w:rsidR="006D5826" w:rsidRPr="003C14A7" w14:paraId="3C8A100C" w14:textId="77777777">
              <w:trPr>
                <w:tblCellSpacing w:w="15" w:type="dxa"/>
              </w:trPr>
              <w:tc>
                <w:tcPr>
                  <w:tcW w:w="0" w:type="auto"/>
                  <w:tcMar>
                    <w:top w:w="15" w:type="dxa"/>
                    <w:left w:w="15" w:type="dxa"/>
                    <w:bottom w:w="15" w:type="dxa"/>
                    <w:right w:w="15" w:type="dxa"/>
                  </w:tcMar>
                  <w:vAlign w:val="center"/>
                  <w:hideMark/>
                </w:tcPr>
                <w:p w14:paraId="0B10FEC2" w14:textId="77777777" w:rsidR="006D5826" w:rsidRPr="003C14A7" w:rsidRDefault="006D5826">
                  <w:pPr>
                    <w:rPr>
                      <w:rFonts w:cstheme="minorHAnsi"/>
                      <w:sz w:val="24"/>
                      <w:szCs w:val="24"/>
                    </w:rPr>
                  </w:pPr>
                  <w:r w:rsidRPr="003C14A7">
                    <w:rPr>
                      <w:rFonts w:cstheme="minorHAnsi"/>
                      <w:sz w:val="24"/>
                      <w:szCs w:val="24"/>
                    </w:rPr>
                    <w:t>No</w:t>
                  </w:r>
                </w:p>
              </w:tc>
              <w:tc>
                <w:tcPr>
                  <w:tcW w:w="0" w:type="auto"/>
                  <w:tcMar>
                    <w:top w:w="15" w:type="dxa"/>
                    <w:left w:w="15" w:type="dxa"/>
                    <w:bottom w:w="15" w:type="dxa"/>
                    <w:right w:w="15" w:type="dxa"/>
                  </w:tcMar>
                  <w:vAlign w:val="center"/>
                  <w:hideMark/>
                </w:tcPr>
                <w:p w14:paraId="260A0356"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692ED02F" w14:textId="77777777" w:rsidR="006D5826" w:rsidRPr="003C14A7" w:rsidRDefault="006D5826">
                  <w:pPr>
                    <w:rPr>
                      <w:rFonts w:cstheme="minorHAnsi"/>
                      <w:sz w:val="24"/>
                      <w:szCs w:val="24"/>
                    </w:rPr>
                  </w:pPr>
                  <w:r w:rsidRPr="003C14A7">
                    <w:rPr>
                      <w:rFonts w:cstheme="minorHAnsi"/>
                      <w:sz w:val="24"/>
                      <w:szCs w:val="24"/>
                    </w:rPr>
                    <w:t>3</w:t>
                  </w:r>
                </w:p>
              </w:tc>
              <w:tc>
                <w:tcPr>
                  <w:tcW w:w="0" w:type="auto"/>
                  <w:tcMar>
                    <w:top w:w="15" w:type="dxa"/>
                    <w:left w:w="15" w:type="dxa"/>
                    <w:bottom w:w="15" w:type="dxa"/>
                    <w:right w:w="15" w:type="dxa"/>
                  </w:tcMar>
                  <w:vAlign w:val="center"/>
                  <w:hideMark/>
                </w:tcPr>
                <w:p w14:paraId="43F58207" w14:textId="77777777" w:rsidR="006D5826" w:rsidRPr="003C14A7" w:rsidRDefault="006D5826">
                  <w:pPr>
                    <w:rPr>
                      <w:rFonts w:cstheme="minorHAnsi"/>
                      <w:sz w:val="24"/>
                      <w:szCs w:val="24"/>
                    </w:rPr>
                  </w:pPr>
                  <w:r w:rsidRPr="003C14A7">
                    <w:rPr>
                      <w:rFonts w:cstheme="minorHAnsi"/>
                      <w:sz w:val="24"/>
                      <w:szCs w:val="24"/>
                    </w:rPr>
                    <w:t>9%</w:t>
                  </w:r>
                </w:p>
              </w:tc>
            </w:tr>
          </w:tbl>
          <w:p w14:paraId="17967D78" w14:textId="77777777" w:rsidR="006D5826" w:rsidRPr="003C14A7" w:rsidRDefault="006D5826">
            <w:pPr>
              <w:rPr>
                <w:rFonts w:cstheme="minorHAnsi"/>
                <w:sz w:val="24"/>
                <w:szCs w:val="24"/>
              </w:rPr>
            </w:pPr>
          </w:p>
        </w:tc>
      </w:tr>
    </w:tbl>
    <w:p w14:paraId="67F6214F" w14:textId="77777777" w:rsidR="006D5826" w:rsidRPr="003C14A7" w:rsidRDefault="006D5826" w:rsidP="006D5826">
      <w:pPr>
        <w:pStyle w:val="Heading2"/>
        <w:rPr>
          <w:rFonts w:asciiTheme="minorHAnsi" w:eastAsiaTheme="minorHAnsi" w:hAnsiTheme="minorHAnsi" w:cstheme="minorHAnsi"/>
          <w:sz w:val="24"/>
          <w:szCs w:val="24"/>
        </w:rPr>
      </w:pPr>
      <w:r w:rsidRPr="003C14A7">
        <w:rPr>
          <w:rFonts w:asciiTheme="minorHAnsi" w:eastAsiaTheme="minorHAnsi" w:hAnsiTheme="minorHAnsi" w:cstheme="minorHAnsi"/>
          <w:sz w:val="24"/>
          <w:szCs w:val="24"/>
        </w:rPr>
        <w:t xml:space="preserve">Optional Questions </w:t>
      </w:r>
    </w:p>
    <w:p w14:paraId="6868C643" w14:textId="77777777" w:rsidR="006D5826" w:rsidRPr="003C14A7" w:rsidRDefault="006D5826" w:rsidP="006D5826">
      <w:pPr>
        <w:rPr>
          <w:rFonts w:eastAsiaTheme="minorHAnsi" w:cstheme="minorHAnsi"/>
          <w:sz w:val="24"/>
          <w:szCs w:val="24"/>
        </w:rPr>
      </w:pPr>
      <w:r w:rsidRPr="003C14A7">
        <w:rPr>
          <w:rFonts w:cstheme="minorHAnsi"/>
          <w:sz w:val="24"/>
          <w:szCs w:val="24"/>
        </w:rPr>
        <w:t>The following demographic questions are optional.</w:t>
      </w:r>
    </w:p>
    <w:tbl>
      <w:tblPr>
        <w:tblW w:w="0" w:type="auto"/>
        <w:tblCellSpacing w:w="15" w:type="dxa"/>
        <w:tblLook w:val="04A0" w:firstRow="1" w:lastRow="0" w:firstColumn="1" w:lastColumn="0" w:noHBand="0" w:noVBand="1"/>
      </w:tblPr>
      <w:tblGrid>
        <w:gridCol w:w="81"/>
        <w:gridCol w:w="6223"/>
      </w:tblGrid>
      <w:tr w:rsidR="006D5826" w:rsidRPr="003C14A7" w14:paraId="6ADE3024" w14:textId="77777777" w:rsidTr="006D5826">
        <w:trPr>
          <w:tblCellSpacing w:w="15" w:type="dxa"/>
        </w:trPr>
        <w:tc>
          <w:tcPr>
            <w:tcW w:w="0" w:type="auto"/>
            <w:gridSpan w:val="2"/>
            <w:tcMar>
              <w:top w:w="15" w:type="dxa"/>
              <w:left w:w="15" w:type="dxa"/>
              <w:bottom w:w="15" w:type="dxa"/>
              <w:right w:w="15" w:type="dxa"/>
            </w:tcMar>
            <w:vAlign w:val="center"/>
            <w:hideMark/>
          </w:tcPr>
          <w:p w14:paraId="168AEE21" w14:textId="77777777" w:rsidR="006D5826" w:rsidRPr="003C14A7" w:rsidRDefault="006D5826">
            <w:pPr>
              <w:rPr>
                <w:rFonts w:cstheme="minorHAnsi"/>
                <w:sz w:val="24"/>
                <w:szCs w:val="24"/>
              </w:rPr>
            </w:pPr>
            <w:r w:rsidRPr="003C14A7">
              <w:rPr>
                <w:rFonts w:cstheme="minorHAnsi"/>
                <w:sz w:val="24"/>
                <w:szCs w:val="24"/>
              </w:rPr>
              <w:t>8. With which of these constituencies do you primarily identify?</w:t>
            </w:r>
          </w:p>
        </w:tc>
      </w:tr>
      <w:tr w:rsidR="006D5826" w:rsidRPr="003C14A7" w14:paraId="328BD89E" w14:textId="77777777" w:rsidTr="006D5826">
        <w:trPr>
          <w:tblCellSpacing w:w="15" w:type="dxa"/>
        </w:trPr>
        <w:tc>
          <w:tcPr>
            <w:tcW w:w="0" w:type="auto"/>
            <w:tcMar>
              <w:top w:w="15" w:type="dxa"/>
              <w:left w:w="15" w:type="dxa"/>
              <w:bottom w:w="15" w:type="dxa"/>
              <w:right w:w="15" w:type="dxa"/>
            </w:tcMar>
            <w:vAlign w:val="center"/>
            <w:hideMark/>
          </w:tcPr>
          <w:p w14:paraId="68E9D235"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5265"/>
              <w:gridCol w:w="66"/>
              <w:gridCol w:w="304"/>
              <w:gridCol w:w="490"/>
            </w:tblGrid>
            <w:tr w:rsidR="006D5826" w:rsidRPr="003C14A7" w14:paraId="46D51404" w14:textId="77777777">
              <w:trPr>
                <w:tblCellSpacing w:w="15" w:type="dxa"/>
              </w:trPr>
              <w:tc>
                <w:tcPr>
                  <w:tcW w:w="0" w:type="auto"/>
                  <w:tcMar>
                    <w:top w:w="15" w:type="dxa"/>
                    <w:left w:w="15" w:type="dxa"/>
                    <w:bottom w:w="15" w:type="dxa"/>
                    <w:right w:w="15" w:type="dxa"/>
                  </w:tcMar>
                  <w:vAlign w:val="center"/>
                  <w:hideMark/>
                </w:tcPr>
                <w:p w14:paraId="6D322247" w14:textId="77777777" w:rsidR="006D5826" w:rsidRPr="003C14A7" w:rsidRDefault="006D5826">
                  <w:pPr>
                    <w:rPr>
                      <w:rFonts w:cstheme="minorHAnsi"/>
                      <w:sz w:val="24"/>
                      <w:szCs w:val="24"/>
                    </w:rPr>
                  </w:pPr>
                  <w:r w:rsidRPr="003C14A7">
                    <w:rPr>
                      <w:rFonts w:cstheme="minorHAnsi"/>
                      <w:sz w:val="24"/>
                      <w:szCs w:val="24"/>
                    </w:rPr>
                    <w:t>Four-year college/university faculty</w:t>
                  </w:r>
                </w:p>
              </w:tc>
              <w:tc>
                <w:tcPr>
                  <w:tcW w:w="0" w:type="auto"/>
                  <w:tcMar>
                    <w:top w:w="15" w:type="dxa"/>
                    <w:left w:w="15" w:type="dxa"/>
                    <w:bottom w:w="15" w:type="dxa"/>
                    <w:right w:w="15" w:type="dxa"/>
                  </w:tcMar>
                  <w:vAlign w:val="center"/>
                  <w:hideMark/>
                </w:tcPr>
                <w:p w14:paraId="3759F4A1"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10AA1A1" w14:textId="77777777" w:rsidR="006D5826" w:rsidRPr="003C14A7" w:rsidRDefault="006D5826">
                  <w:pPr>
                    <w:rPr>
                      <w:rFonts w:cstheme="minorHAnsi"/>
                      <w:sz w:val="24"/>
                      <w:szCs w:val="24"/>
                    </w:rPr>
                  </w:pPr>
                  <w:r w:rsidRPr="003C14A7">
                    <w:rPr>
                      <w:rFonts w:cstheme="minorHAnsi"/>
                      <w:sz w:val="24"/>
                      <w:szCs w:val="24"/>
                    </w:rPr>
                    <w:t>13</w:t>
                  </w:r>
                </w:p>
              </w:tc>
              <w:tc>
                <w:tcPr>
                  <w:tcW w:w="0" w:type="auto"/>
                  <w:tcMar>
                    <w:top w:w="15" w:type="dxa"/>
                    <w:left w:w="15" w:type="dxa"/>
                    <w:bottom w:w="15" w:type="dxa"/>
                    <w:right w:w="15" w:type="dxa"/>
                  </w:tcMar>
                  <w:vAlign w:val="center"/>
                  <w:hideMark/>
                </w:tcPr>
                <w:p w14:paraId="5FE7487F" w14:textId="77777777" w:rsidR="006D5826" w:rsidRPr="003C14A7" w:rsidRDefault="006D5826">
                  <w:pPr>
                    <w:rPr>
                      <w:rFonts w:cstheme="minorHAnsi"/>
                      <w:sz w:val="24"/>
                      <w:szCs w:val="24"/>
                    </w:rPr>
                  </w:pPr>
                  <w:r w:rsidRPr="003C14A7">
                    <w:rPr>
                      <w:rFonts w:cstheme="minorHAnsi"/>
                      <w:sz w:val="24"/>
                      <w:szCs w:val="24"/>
                    </w:rPr>
                    <w:t>37%</w:t>
                  </w:r>
                </w:p>
              </w:tc>
            </w:tr>
            <w:tr w:rsidR="006D5826" w:rsidRPr="003C14A7" w14:paraId="79A338CD" w14:textId="77777777">
              <w:trPr>
                <w:tblCellSpacing w:w="15" w:type="dxa"/>
              </w:trPr>
              <w:tc>
                <w:tcPr>
                  <w:tcW w:w="0" w:type="auto"/>
                  <w:tcMar>
                    <w:top w:w="15" w:type="dxa"/>
                    <w:left w:w="15" w:type="dxa"/>
                    <w:bottom w:w="15" w:type="dxa"/>
                    <w:right w:w="15" w:type="dxa"/>
                  </w:tcMar>
                  <w:vAlign w:val="center"/>
                  <w:hideMark/>
                </w:tcPr>
                <w:p w14:paraId="776DBC29" w14:textId="77777777" w:rsidR="006D5826" w:rsidRPr="003C14A7" w:rsidRDefault="006D5826">
                  <w:pPr>
                    <w:rPr>
                      <w:rFonts w:cstheme="minorHAnsi"/>
                      <w:sz w:val="24"/>
                      <w:szCs w:val="24"/>
                    </w:rPr>
                  </w:pPr>
                  <w:r w:rsidRPr="003C14A7">
                    <w:rPr>
                      <w:rFonts w:cstheme="minorHAnsi"/>
                      <w:sz w:val="24"/>
                      <w:szCs w:val="24"/>
                    </w:rPr>
                    <w:t>Community college faculty</w:t>
                  </w:r>
                </w:p>
              </w:tc>
              <w:tc>
                <w:tcPr>
                  <w:tcW w:w="0" w:type="auto"/>
                  <w:tcMar>
                    <w:top w:w="15" w:type="dxa"/>
                    <w:left w:w="15" w:type="dxa"/>
                    <w:bottom w:w="15" w:type="dxa"/>
                    <w:right w:w="15" w:type="dxa"/>
                  </w:tcMar>
                  <w:vAlign w:val="center"/>
                  <w:hideMark/>
                </w:tcPr>
                <w:p w14:paraId="47D86183"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321B8BA" w14:textId="77777777" w:rsidR="006D5826" w:rsidRPr="003C14A7" w:rsidRDefault="006D5826">
                  <w:pPr>
                    <w:rPr>
                      <w:rFonts w:cstheme="minorHAnsi"/>
                      <w:sz w:val="24"/>
                      <w:szCs w:val="24"/>
                    </w:rPr>
                  </w:pPr>
                  <w:r w:rsidRPr="003C14A7">
                    <w:rPr>
                      <w:rFonts w:cstheme="minorHAnsi"/>
                      <w:sz w:val="24"/>
                      <w:szCs w:val="24"/>
                    </w:rPr>
                    <w:t>1</w:t>
                  </w:r>
                </w:p>
              </w:tc>
              <w:tc>
                <w:tcPr>
                  <w:tcW w:w="0" w:type="auto"/>
                  <w:tcMar>
                    <w:top w:w="15" w:type="dxa"/>
                    <w:left w:w="15" w:type="dxa"/>
                    <w:bottom w:w="15" w:type="dxa"/>
                    <w:right w:w="15" w:type="dxa"/>
                  </w:tcMar>
                  <w:vAlign w:val="center"/>
                  <w:hideMark/>
                </w:tcPr>
                <w:p w14:paraId="4FB8A51D" w14:textId="77777777" w:rsidR="006D5826" w:rsidRPr="003C14A7" w:rsidRDefault="006D5826">
                  <w:pPr>
                    <w:rPr>
                      <w:rFonts w:cstheme="minorHAnsi"/>
                      <w:sz w:val="24"/>
                      <w:szCs w:val="24"/>
                    </w:rPr>
                  </w:pPr>
                  <w:r w:rsidRPr="003C14A7">
                    <w:rPr>
                      <w:rFonts w:cstheme="minorHAnsi"/>
                      <w:sz w:val="24"/>
                      <w:szCs w:val="24"/>
                    </w:rPr>
                    <w:t>3%</w:t>
                  </w:r>
                </w:p>
              </w:tc>
            </w:tr>
            <w:tr w:rsidR="006D5826" w:rsidRPr="003C14A7" w14:paraId="14DCF420" w14:textId="77777777">
              <w:trPr>
                <w:tblCellSpacing w:w="15" w:type="dxa"/>
              </w:trPr>
              <w:tc>
                <w:tcPr>
                  <w:tcW w:w="0" w:type="auto"/>
                  <w:tcMar>
                    <w:top w:w="15" w:type="dxa"/>
                    <w:left w:w="15" w:type="dxa"/>
                    <w:bottom w:w="15" w:type="dxa"/>
                    <w:right w:w="15" w:type="dxa"/>
                  </w:tcMar>
                  <w:vAlign w:val="center"/>
                  <w:hideMark/>
                </w:tcPr>
                <w:p w14:paraId="05C70690" w14:textId="77777777" w:rsidR="006D5826" w:rsidRPr="003C14A7" w:rsidRDefault="006D5826">
                  <w:pPr>
                    <w:rPr>
                      <w:rFonts w:cstheme="minorHAnsi"/>
                      <w:sz w:val="24"/>
                      <w:szCs w:val="24"/>
                    </w:rPr>
                  </w:pPr>
                  <w:r w:rsidRPr="003C14A7">
                    <w:rPr>
                      <w:rFonts w:cstheme="minorHAnsi"/>
                      <w:sz w:val="24"/>
                      <w:szCs w:val="24"/>
                    </w:rPr>
                    <w:t>Independent scholars</w:t>
                  </w:r>
                </w:p>
              </w:tc>
              <w:tc>
                <w:tcPr>
                  <w:tcW w:w="0" w:type="auto"/>
                  <w:tcMar>
                    <w:top w:w="15" w:type="dxa"/>
                    <w:left w:w="15" w:type="dxa"/>
                    <w:bottom w:w="15" w:type="dxa"/>
                    <w:right w:w="15" w:type="dxa"/>
                  </w:tcMar>
                  <w:vAlign w:val="center"/>
                  <w:hideMark/>
                </w:tcPr>
                <w:p w14:paraId="3F537FFB"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01618678" w14:textId="77777777" w:rsidR="006D5826" w:rsidRPr="003C14A7" w:rsidRDefault="006D5826">
                  <w:pPr>
                    <w:rPr>
                      <w:rFonts w:cstheme="minorHAnsi"/>
                      <w:sz w:val="24"/>
                      <w:szCs w:val="24"/>
                    </w:rPr>
                  </w:pPr>
                  <w:r w:rsidRPr="003C14A7">
                    <w:rPr>
                      <w:rFonts w:cstheme="minorHAnsi"/>
                      <w:sz w:val="24"/>
                      <w:szCs w:val="24"/>
                    </w:rPr>
                    <w:t>5</w:t>
                  </w:r>
                </w:p>
              </w:tc>
              <w:tc>
                <w:tcPr>
                  <w:tcW w:w="0" w:type="auto"/>
                  <w:tcMar>
                    <w:top w:w="15" w:type="dxa"/>
                    <w:left w:w="15" w:type="dxa"/>
                    <w:bottom w:w="15" w:type="dxa"/>
                    <w:right w:w="15" w:type="dxa"/>
                  </w:tcMar>
                  <w:vAlign w:val="center"/>
                  <w:hideMark/>
                </w:tcPr>
                <w:p w14:paraId="15706B9C" w14:textId="77777777" w:rsidR="006D5826" w:rsidRPr="003C14A7" w:rsidRDefault="006D5826">
                  <w:pPr>
                    <w:rPr>
                      <w:rFonts w:cstheme="minorHAnsi"/>
                      <w:sz w:val="24"/>
                      <w:szCs w:val="24"/>
                    </w:rPr>
                  </w:pPr>
                  <w:r w:rsidRPr="003C14A7">
                    <w:rPr>
                      <w:rFonts w:cstheme="minorHAnsi"/>
                      <w:sz w:val="24"/>
                      <w:szCs w:val="24"/>
                    </w:rPr>
                    <w:t>14%</w:t>
                  </w:r>
                </w:p>
              </w:tc>
            </w:tr>
            <w:tr w:rsidR="006D5826" w:rsidRPr="003C14A7" w14:paraId="3812B50E" w14:textId="77777777">
              <w:trPr>
                <w:tblCellSpacing w:w="15" w:type="dxa"/>
              </w:trPr>
              <w:tc>
                <w:tcPr>
                  <w:tcW w:w="0" w:type="auto"/>
                  <w:tcMar>
                    <w:top w:w="15" w:type="dxa"/>
                    <w:left w:w="15" w:type="dxa"/>
                    <w:bottom w:w="15" w:type="dxa"/>
                    <w:right w:w="15" w:type="dxa"/>
                  </w:tcMar>
                  <w:vAlign w:val="center"/>
                  <w:hideMark/>
                </w:tcPr>
                <w:p w14:paraId="7B8E344B" w14:textId="77777777" w:rsidR="006D5826" w:rsidRPr="003C14A7" w:rsidRDefault="006D5826">
                  <w:pPr>
                    <w:rPr>
                      <w:rFonts w:cstheme="minorHAnsi"/>
                      <w:sz w:val="24"/>
                      <w:szCs w:val="24"/>
                    </w:rPr>
                  </w:pPr>
                  <w:proofErr w:type="spellStart"/>
                  <w:r w:rsidRPr="003C14A7">
                    <w:rPr>
                      <w:rFonts w:cstheme="minorHAnsi"/>
                      <w:sz w:val="24"/>
                      <w:szCs w:val="24"/>
                    </w:rPr>
                    <w:lastRenderedPageBreak/>
                    <w:t>Precollegiate</w:t>
                  </w:r>
                  <w:proofErr w:type="spellEnd"/>
                  <w:r w:rsidRPr="003C14A7">
                    <w:rPr>
                      <w:rFonts w:cstheme="minorHAnsi"/>
                      <w:sz w:val="24"/>
                      <w:szCs w:val="24"/>
                    </w:rPr>
                    <w:t xml:space="preserve"> faculty</w:t>
                  </w:r>
                </w:p>
              </w:tc>
              <w:tc>
                <w:tcPr>
                  <w:tcW w:w="0" w:type="auto"/>
                  <w:tcMar>
                    <w:top w:w="15" w:type="dxa"/>
                    <w:left w:w="15" w:type="dxa"/>
                    <w:bottom w:w="15" w:type="dxa"/>
                    <w:right w:w="15" w:type="dxa"/>
                  </w:tcMar>
                  <w:vAlign w:val="center"/>
                  <w:hideMark/>
                </w:tcPr>
                <w:p w14:paraId="19792071"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56DE3C3B" w14:textId="77777777" w:rsidR="006D5826" w:rsidRPr="003C14A7" w:rsidRDefault="006D5826">
                  <w:pPr>
                    <w:rPr>
                      <w:rFonts w:cstheme="minorHAnsi"/>
                      <w:sz w:val="24"/>
                      <w:szCs w:val="24"/>
                    </w:rPr>
                  </w:pPr>
                  <w:r w:rsidRPr="003C14A7">
                    <w:rPr>
                      <w:rFonts w:cstheme="minorHAnsi"/>
                      <w:sz w:val="24"/>
                      <w:szCs w:val="24"/>
                    </w:rPr>
                    <w:t>4</w:t>
                  </w:r>
                </w:p>
              </w:tc>
              <w:tc>
                <w:tcPr>
                  <w:tcW w:w="0" w:type="auto"/>
                  <w:tcMar>
                    <w:top w:w="15" w:type="dxa"/>
                    <w:left w:w="15" w:type="dxa"/>
                    <w:bottom w:w="15" w:type="dxa"/>
                    <w:right w:w="15" w:type="dxa"/>
                  </w:tcMar>
                  <w:vAlign w:val="center"/>
                  <w:hideMark/>
                </w:tcPr>
                <w:p w14:paraId="26B99194" w14:textId="77777777" w:rsidR="006D5826" w:rsidRPr="003C14A7" w:rsidRDefault="006D5826">
                  <w:pPr>
                    <w:rPr>
                      <w:rFonts w:cstheme="minorHAnsi"/>
                      <w:sz w:val="24"/>
                      <w:szCs w:val="24"/>
                    </w:rPr>
                  </w:pPr>
                  <w:r w:rsidRPr="003C14A7">
                    <w:rPr>
                      <w:rFonts w:cstheme="minorHAnsi"/>
                      <w:sz w:val="24"/>
                      <w:szCs w:val="24"/>
                    </w:rPr>
                    <w:t>11%</w:t>
                  </w:r>
                </w:p>
              </w:tc>
            </w:tr>
            <w:tr w:rsidR="006D5826" w:rsidRPr="003C14A7" w14:paraId="520E8DF0" w14:textId="77777777">
              <w:trPr>
                <w:tblCellSpacing w:w="15" w:type="dxa"/>
              </w:trPr>
              <w:tc>
                <w:tcPr>
                  <w:tcW w:w="0" w:type="auto"/>
                  <w:tcMar>
                    <w:top w:w="15" w:type="dxa"/>
                    <w:left w:w="15" w:type="dxa"/>
                    <w:bottom w:w="15" w:type="dxa"/>
                    <w:right w:w="15" w:type="dxa"/>
                  </w:tcMar>
                  <w:vAlign w:val="center"/>
                  <w:hideMark/>
                </w:tcPr>
                <w:p w14:paraId="40B8AF34" w14:textId="77777777" w:rsidR="006D5826" w:rsidRPr="003C14A7" w:rsidRDefault="006D5826">
                  <w:pPr>
                    <w:rPr>
                      <w:rFonts w:cstheme="minorHAnsi"/>
                      <w:sz w:val="24"/>
                      <w:szCs w:val="24"/>
                    </w:rPr>
                  </w:pPr>
                  <w:r w:rsidRPr="003C14A7">
                    <w:rPr>
                      <w:rFonts w:cstheme="minorHAnsi"/>
                      <w:sz w:val="24"/>
                      <w:szCs w:val="24"/>
                    </w:rPr>
                    <w:t>Public historians</w:t>
                  </w:r>
                </w:p>
              </w:tc>
              <w:tc>
                <w:tcPr>
                  <w:tcW w:w="0" w:type="auto"/>
                  <w:tcMar>
                    <w:top w:w="15" w:type="dxa"/>
                    <w:left w:w="15" w:type="dxa"/>
                    <w:bottom w:w="15" w:type="dxa"/>
                    <w:right w:w="15" w:type="dxa"/>
                  </w:tcMar>
                  <w:vAlign w:val="center"/>
                  <w:hideMark/>
                </w:tcPr>
                <w:p w14:paraId="082644EC"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F2EBBD8" w14:textId="77777777" w:rsidR="006D5826" w:rsidRPr="003C14A7" w:rsidRDefault="006D5826">
                  <w:pPr>
                    <w:rPr>
                      <w:rFonts w:cstheme="minorHAnsi"/>
                      <w:sz w:val="24"/>
                      <w:szCs w:val="24"/>
                    </w:rPr>
                  </w:pPr>
                  <w:r w:rsidRPr="003C14A7">
                    <w:rPr>
                      <w:rFonts w:cstheme="minorHAnsi"/>
                      <w:sz w:val="24"/>
                      <w:szCs w:val="24"/>
                    </w:rPr>
                    <w:t>6</w:t>
                  </w:r>
                </w:p>
              </w:tc>
              <w:tc>
                <w:tcPr>
                  <w:tcW w:w="0" w:type="auto"/>
                  <w:tcMar>
                    <w:top w:w="15" w:type="dxa"/>
                    <w:left w:w="15" w:type="dxa"/>
                    <w:bottom w:w="15" w:type="dxa"/>
                    <w:right w:w="15" w:type="dxa"/>
                  </w:tcMar>
                  <w:vAlign w:val="center"/>
                  <w:hideMark/>
                </w:tcPr>
                <w:p w14:paraId="7EE92A74" w14:textId="77777777" w:rsidR="006D5826" w:rsidRPr="003C14A7" w:rsidRDefault="006D5826">
                  <w:pPr>
                    <w:rPr>
                      <w:rFonts w:cstheme="minorHAnsi"/>
                      <w:sz w:val="24"/>
                      <w:szCs w:val="24"/>
                    </w:rPr>
                  </w:pPr>
                  <w:r w:rsidRPr="003C14A7">
                    <w:rPr>
                      <w:rFonts w:cstheme="minorHAnsi"/>
                      <w:sz w:val="24"/>
                      <w:szCs w:val="24"/>
                    </w:rPr>
                    <w:t>17%</w:t>
                  </w:r>
                </w:p>
              </w:tc>
            </w:tr>
            <w:tr w:rsidR="006D5826" w:rsidRPr="003C14A7" w14:paraId="11FA9573" w14:textId="77777777">
              <w:trPr>
                <w:tblCellSpacing w:w="15" w:type="dxa"/>
              </w:trPr>
              <w:tc>
                <w:tcPr>
                  <w:tcW w:w="0" w:type="auto"/>
                  <w:tcMar>
                    <w:top w:w="15" w:type="dxa"/>
                    <w:left w:w="15" w:type="dxa"/>
                    <w:bottom w:w="15" w:type="dxa"/>
                    <w:right w:w="15" w:type="dxa"/>
                  </w:tcMar>
                  <w:vAlign w:val="center"/>
                  <w:hideMark/>
                </w:tcPr>
                <w:p w14:paraId="13681C50" w14:textId="77777777" w:rsidR="006D5826" w:rsidRPr="003C14A7" w:rsidRDefault="006D5826">
                  <w:pPr>
                    <w:rPr>
                      <w:rFonts w:cstheme="minorHAnsi"/>
                      <w:sz w:val="24"/>
                      <w:szCs w:val="24"/>
                    </w:rPr>
                  </w:pPr>
                  <w:r w:rsidRPr="003C14A7">
                    <w:rPr>
                      <w:rFonts w:cstheme="minorHAnsi"/>
                      <w:sz w:val="24"/>
                      <w:szCs w:val="24"/>
                    </w:rPr>
                    <w:t>Graduate students</w:t>
                  </w:r>
                </w:p>
              </w:tc>
              <w:tc>
                <w:tcPr>
                  <w:tcW w:w="0" w:type="auto"/>
                  <w:tcMar>
                    <w:top w:w="15" w:type="dxa"/>
                    <w:left w:w="15" w:type="dxa"/>
                    <w:bottom w:w="15" w:type="dxa"/>
                    <w:right w:w="15" w:type="dxa"/>
                  </w:tcMar>
                  <w:vAlign w:val="center"/>
                  <w:hideMark/>
                </w:tcPr>
                <w:p w14:paraId="1C12E0A9"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B4184B2" w14:textId="77777777" w:rsidR="006D5826" w:rsidRPr="003C14A7" w:rsidRDefault="006D5826">
                  <w:pPr>
                    <w:rPr>
                      <w:rFonts w:cstheme="minorHAnsi"/>
                      <w:sz w:val="24"/>
                      <w:szCs w:val="24"/>
                    </w:rPr>
                  </w:pPr>
                  <w:r w:rsidRPr="003C14A7">
                    <w:rPr>
                      <w:rFonts w:cstheme="minorHAnsi"/>
                      <w:sz w:val="24"/>
                      <w:szCs w:val="24"/>
                    </w:rPr>
                    <w:t>5</w:t>
                  </w:r>
                </w:p>
              </w:tc>
              <w:tc>
                <w:tcPr>
                  <w:tcW w:w="0" w:type="auto"/>
                  <w:tcMar>
                    <w:top w:w="15" w:type="dxa"/>
                    <w:left w:w="15" w:type="dxa"/>
                    <w:bottom w:w="15" w:type="dxa"/>
                    <w:right w:w="15" w:type="dxa"/>
                  </w:tcMar>
                  <w:vAlign w:val="center"/>
                  <w:hideMark/>
                </w:tcPr>
                <w:p w14:paraId="3B8C5736" w14:textId="77777777" w:rsidR="006D5826" w:rsidRPr="003C14A7" w:rsidRDefault="006D5826">
                  <w:pPr>
                    <w:rPr>
                      <w:rFonts w:cstheme="minorHAnsi"/>
                      <w:sz w:val="24"/>
                      <w:szCs w:val="24"/>
                    </w:rPr>
                  </w:pPr>
                  <w:r w:rsidRPr="003C14A7">
                    <w:rPr>
                      <w:rFonts w:cstheme="minorHAnsi"/>
                      <w:sz w:val="24"/>
                      <w:szCs w:val="24"/>
                    </w:rPr>
                    <w:t>14%</w:t>
                  </w:r>
                </w:p>
              </w:tc>
            </w:tr>
            <w:tr w:rsidR="002566CC" w:rsidRPr="003C14A7" w14:paraId="6135A41E" w14:textId="77777777">
              <w:trPr>
                <w:tblCellSpacing w:w="15" w:type="dxa"/>
              </w:trPr>
              <w:tc>
                <w:tcPr>
                  <w:tcW w:w="0" w:type="auto"/>
                  <w:tcMar>
                    <w:top w:w="15" w:type="dxa"/>
                    <w:left w:w="15" w:type="dxa"/>
                    <w:bottom w:w="15" w:type="dxa"/>
                    <w:right w:w="15" w:type="dxa"/>
                  </w:tcMar>
                  <w:vAlign w:val="center"/>
                </w:tcPr>
                <w:p w14:paraId="4CF217EA" w14:textId="5083749F" w:rsidR="002566CC" w:rsidRPr="003C14A7" w:rsidRDefault="002566CC">
                  <w:pPr>
                    <w:rPr>
                      <w:rFonts w:cstheme="minorHAnsi"/>
                      <w:sz w:val="24"/>
                      <w:szCs w:val="24"/>
                    </w:rPr>
                  </w:pPr>
                  <w:r w:rsidRPr="003C14A7">
                    <w:rPr>
                      <w:rFonts w:cstheme="minorHAnsi"/>
                      <w:noProof/>
                      <w:sz w:val="24"/>
                      <w:szCs w:val="24"/>
                    </w:rPr>
                    <w:drawing>
                      <wp:inline distT="0" distB="0" distL="0" distR="0" wp14:anchorId="5E1DC550" wp14:editId="7DC6FAB7">
                        <wp:extent cx="3286125" cy="2000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3">
                                  <a:extLst>
                                    <a:ext uri="{28A0092B-C50C-407E-A947-70E740481C1C}">
                                      <a14:useLocalDpi xmlns:a14="http://schemas.microsoft.com/office/drawing/2010/main" val="0"/>
                                    </a:ext>
                                  </a:extLst>
                                </a:blip>
                                <a:stretch>
                                  <a:fillRect/>
                                </a:stretch>
                              </pic:blipFill>
                              <pic:spPr>
                                <a:xfrm>
                                  <a:off x="0" y="0"/>
                                  <a:ext cx="3286125" cy="2000250"/>
                                </a:xfrm>
                                <a:prstGeom prst="rect">
                                  <a:avLst/>
                                </a:prstGeom>
                              </pic:spPr>
                            </pic:pic>
                          </a:graphicData>
                        </a:graphic>
                      </wp:inline>
                    </w:drawing>
                  </w:r>
                </w:p>
              </w:tc>
              <w:tc>
                <w:tcPr>
                  <w:tcW w:w="0" w:type="auto"/>
                  <w:tcMar>
                    <w:top w:w="15" w:type="dxa"/>
                    <w:left w:w="15" w:type="dxa"/>
                    <w:bottom w:w="15" w:type="dxa"/>
                    <w:right w:w="15" w:type="dxa"/>
                  </w:tcMar>
                  <w:vAlign w:val="center"/>
                </w:tcPr>
                <w:p w14:paraId="7E8C52E2"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68549100" w14:textId="77777777" w:rsidR="002566CC" w:rsidRPr="003C14A7" w:rsidRDefault="002566CC">
                  <w:pPr>
                    <w:rPr>
                      <w:rFonts w:cstheme="minorHAnsi"/>
                      <w:sz w:val="24"/>
                      <w:szCs w:val="24"/>
                    </w:rPr>
                  </w:pPr>
                </w:p>
              </w:tc>
              <w:tc>
                <w:tcPr>
                  <w:tcW w:w="0" w:type="auto"/>
                  <w:tcMar>
                    <w:top w:w="15" w:type="dxa"/>
                    <w:left w:w="15" w:type="dxa"/>
                    <w:bottom w:w="15" w:type="dxa"/>
                    <w:right w:w="15" w:type="dxa"/>
                  </w:tcMar>
                  <w:vAlign w:val="center"/>
                </w:tcPr>
                <w:p w14:paraId="0F4B923B" w14:textId="77777777" w:rsidR="002566CC" w:rsidRPr="003C14A7" w:rsidRDefault="002566CC">
                  <w:pPr>
                    <w:rPr>
                      <w:rFonts w:cstheme="minorHAnsi"/>
                      <w:sz w:val="24"/>
                      <w:szCs w:val="24"/>
                    </w:rPr>
                  </w:pPr>
                </w:p>
              </w:tc>
            </w:tr>
          </w:tbl>
          <w:p w14:paraId="554426A8" w14:textId="77777777" w:rsidR="006D5826" w:rsidRPr="003C14A7" w:rsidRDefault="006D5826">
            <w:pPr>
              <w:rPr>
                <w:rFonts w:cstheme="minorHAnsi"/>
                <w:sz w:val="24"/>
                <w:szCs w:val="24"/>
              </w:rPr>
            </w:pPr>
          </w:p>
        </w:tc>
      </w:tr>
    </w:tbl>
    <w:p w14:paraId="3A01FA38" w14:textId="77777777" w:rsidR="006D5826" w:rsidRPr="003C14A7" w:rsidRDefault="006D5826" w:rsidP="006D5826">
      <w:pPr>
        <w:rPr>
          <w:rFonts w:cstheme="minorHAnsi"/>
          <w:vanish/>
          <w:sz w:val="24"/>
          <w:szCs w:val="24"/>
        </w:rPr>
      </w:pPr>
    </w:p>
    <w:tbl>
      <w:tblPr>
        <w:tblW w:w="0" w:type="auto"/>
        <w:tblCellSpacing w:w="15" w:type="dxa"/>
        <w:tblLook w:val="04A0" w:firstRow="1" w:lastRow="0" w:firstColumn="1" w:lastColumn="0" w:noHBand="0" w:noVBand="1"/>
      </w:tblPr>
      <w:tblGrid>
        <w:gridCol w:w="81"/>
        <w:gridCol w:w="5265"/>
      </w:tblGrid>
      <w:tr w:rsidR="006D5826" w:rsidRPr="003C14A7" w14:paraId="1DEB4619" w14:textId="77777777" w:rsidTr="006D5826">
        <w:trPr>
          <w:tblCellSpacing w:w="15" w:type="dxa"/>
        </w:trPr>
        <w:tc>
          <w:tcPr>
            <w:tcW w:w="0" w:type="auto"/>
            <w:gridSpan w:val="2"/>
            <w:tcMar>
              <w:top w:w="15" w:type="dxa"/>
              <w:left w:w="15" w:type="dxa"/>
              <w:bottom w:w="15" w:type="dxa"/>
              <w:right w:w="15" w:type="dxa"/>
            </w:tcMar>
            <w:vAlign w:val="center"/>
            <w:hideMark/>
          </w:tcPr>
          <w:p w14:paraId="78E9017E" w14:textId="77777777" w:rsidR="006D5826" w:rsidRPr="003C14A7" w:rsidRDefault="006D5826">
            <w:pPr>
              <w:rPr>
                <w:rFonts w:cstheme="minorHAnsi"/>
                <w:sz w:val="24"/>
                <w:szCs w:val="24"/>
              </w:rPr>
            </w:pPr>
            <w:r w:rsidRPr="003C14A7">
              <w:rPr>
                <w:rFonts w:cstheme="minorHAnsi"/>
                <w:sz w:val="24"/>
                <w:szCs w:val="24"/>
              </w:rPr>
              <w:t>9. What is your age?</w:t>
            </w:r>
          </w:p>
        </w:tc>
      </w:tr>
      <w:tr w:rsidR="006D5826" w:rsidRPr="003C14A7" w14:paraId="12274817" w14:textId="77777777" w:rsidTr="006D5826">
        <w:trPr>
          <w:tblCellSpacing w:w="15" w:type="dxa"/>
        </w:trPr>
        <w:tc>
          <w:tcPr>
            <w:tcW w:w="0" w:type="auto"/>
            <w:tcMar>
              <w:top w:w="15" w:type="dxa"/>
              <w:left w:w="15" w:type="dxa"/>
              <w:bottom w:w="15" w:type="dxa"/>
              <w:right w:w="15" w:type="dxa"/>
            </w:tcMar>
            <w:vAlign w:val="center"/>
            <w:hideMark/>
          </w:tcPr>
          <w:p w14:paraId="65ECE25B"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1219"/>
              <w:gridCol w:w="66"/>
              <w:gridCol w:w="304"/>
              <w:gridCol w:w="490"/>
            </w:tblGrid>
            <w:tr w:rsidR="006D5826" w:rsidRPr="003C14A7" w14:paraId="68592338" w14:textId="77777777">
              <w:trPr>
                <w:tblCellSpacing w:w="15" w:type="dxa"/>
              </w:trPr>
              <w:tc>
                <w:tcPr>
                  <w:tcW w:w="0" w:type="auto"/>
                  <w:tcMar>
                    <w:top w:w="15" w:type="dxa"/>
                    <w:left w:w="15" w:type="dxa"/>
                    <w:bottom w:w="15" w:type="dxa"/>
                    <w:right w:w="15" w:type="dxa"/>
                  </w:tcMar>
                  <w:vAlign w:val="center"/>
                  <w:hideMark/>
                </w:tcPr>
                <w:p w14:paraId="4BB49C84" w14:textId="77777777" w:rsidR="006D5826" w:rsidRPr="003C14A7" w:rsidRDefault="006D5826">
                  <w:pPr>
                    <w:rPr>
                      <w:rFonts w:cstheme="minorHAnsi"/>
                      <w:sz w:val="24"/>
                      <w:szCs w:val="24"/>
                    </w:rPr>
                  </w:pPr>
                  <w:r w:rsidRPr="003C14A7">
                    <w:rPr>
                      <w:rFonts w:cstheme="minorHAnsi"/>
                      <w:sz w:val="24"/>
                      <w:szCs w:val="24"/>
                    </w:rPr>
                    <w:t>35 or under</w:t>
                  </w:r>
                </w:p>
              </w:tc>
              <w:tc>
                <w:tcPr>
                  <w:tcW w:w="0" w:type="auto"/>
                  <w:tcMar>
                    <w:top w:w="15" w:type="dxa"/>
                    <w:left w:w="15" w:type="dxa"/>
                    <w:bottom w:w="15" w:type="dxa"/>
                    <w:right w:w="15" w:type="dxa"/>
                  </w:tcMar>
                  <w:vAlign w:val="center"/>
                  <w:hideMark/>
                </w:tcPr>
                <w:p w14:paraId="6AE55D86"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7C41DB42" w14:textId="77777777" w:rsidR="006D5826" w:rsidRPr="003C14A7" w:rsidRDefault="006D5826">
                  <w:pPr>
                    <w:rPr>
                      <w:rFonts w:cstheme="minorHAnsi"/>
                      <w:sz w:val="24"/>
                      <w:szCs w:val="24"/>
                    </w:rPr>
                  </w:pPr>
                  <w:r w:rsidRPr="003C14A7">
                    <w:rPr>
                      <w:rFonts w:cstheme="minorHAnsi"/>
                      <w:sz w:val="24"/>
                      <w:szCs w:val="24"/>
                    </w:rPr>
                    <w:t>5</w:t>
                  </w:r>
                </w:p>
              </w:tc>
              <w:tc>
                <w:tcPr>
                  <w:tcW w:w="0" w:type="auto"/>
                  <w:tcMar>
                    <w:top w:w="15" w:type="dxa"/>
                    <w:left w:w="15" w:type="dxa"/>
                    <w:bottom w:w="15" w:type="dxa"/>
                    <w:right w:w="15" w:type="dxa"/>
                  </w:tcMar>
                  <w:vAlign w:val="center"/>
                  <w:hideMark/>
                </w:tcPr>
                <w:p w14:paraId="05855D4E" w14:textId="77777777" w:rsidR="006D5826" w:rsidRPr="003C14A7" w:rsidRDefault="006D5826">
                  <w:pPr>
                    <w:rPr>
                      <w:rFonts w:cstheme="minorHAnsi"/>
                      <w:sz w:val="24"/>
                      <w:szCs w:val="24"/>
                    </w:rPr>
                  </w:pPr>
                  <w:r w:rsidRPr="003C14A7">
                    <w:rPr>
                      <w:rFonts w:cstheme="minorHAnsi"/>
                      <w:sz w:val="24"/>
                      <w:szCs w:val="24"/>
                    </w:rPr>
                    <w:t>14%</w:t>
                  </w:r>
                </w:p>
              </w:tc>
            </w:tr>
            <w:tr w:rsidR="006D5826" w:rsidRPr="003C14A7" w14:paraId="0711BD8C" w14:textId="77777777">
              <w:trPr>
                <w:tblCellSpacing w:w="15" w:type="dxa"/>
              </w:trPr>
              <w:tc>
                <w:tcPr>
                  <w:tcW w:w="0" w:type="auto"/>
                  <w:tcMar>
                    <w:top w:w="15" w:type="dxa"/>
                    <w:left w:w="15" w:type="dxa"/>
                    <w:bottom w:w="15" w:type="dxa"/>
                    <w:right w:w="15" w:type="dxa"/>
                  </w:tcMar>
                  <w:vAlign w:val="center"/>
                  <w:hideMark/>
                </w:tcPr>
                <w:p w14:paraId="3EA909CA" w14:textId="77777777" w:rsidR="006D5826" w:rsidRPr="003C14A7" w:rsidRDefault="006D5826">
                  <w:pPr>
                    <w:rPr>
                      <w:rFonts w:cstheme="minorHAnsi"/>
                      <w:sz w:val="24"/>
                      <w:szCs w:val="24"/>
                    </w:rPr>
                  </w:pPr>
                  <w:r w:rsidRPr="003C14A7">
                    <w:rPr>
                      <w:rFonts w:cstheme="minorHAnsi"/>
                      <w:sz w:val="24"/>
                      <w:szCs w:val="24"/>
                    </w:rPr>
                    <w:t>36 - 45</w:t>
                  </w:r>
                </w:p>
              </w:tc>
              <w:tc>
                <w:tcPr>
                  <w:tcW w:w="0" w:type="auto"/>
                  <w:tcMar>
                    <w:top w:w="15" w:type="dxa"/>
                    <w:left w:w="15" w:type="dxa"/>
                    <w:bottom w:w="15" w:type="dxa"/>
                    <w:right w:w="15" w:type="dxa"/>
                  </w:tcMar>
                  <w:vAlign w:val="center"/>
                  <w:hideMark/>
                </w:tcPr>
                <w:p w14:paraId="75E95A2E"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143581B6" w14:textId="77777777" w:rsidR="006D5826" w:rsidRPr="003C14A7" w:rsidRDefault="006D5826">
                  <w:pPr>
                    <w:rPr>
                      <w:rFonts w:cstheme="minorHAnsi"/>
                      <w:sz w:val="24"/>
                      <w:szCs w:val="24"/>
                    </w:rPr>
                  </w:pPr>
                  <w:r w:rsidRPr="003C14A7">
                    <w:rPr>
                      <w:rFonts w:cstheme="minorHAnsi"/>
                      <w:sz w:val="24"/>
                      <w:szCs w:val="24"/>
                    </w:rPr>
                    <w:t>5</w:t>
                  </w:r>
                </w:p>
              </w:tc>
              <w:tc>
                <w:tcPr>
                  <w:tcW w:w="0" w:type="auto"/>
                  <w:tcMar>
                    <w:top w:w="15" w:type="dxa"/>
                    <w:left w:w="15" w:type="dxa"/>
                    <w:bottom w:w="15" w:type="dxa"/>
                    <w:right w:w="15" w:type="dxa"/>
                  </w:tcMar>
                  <w:vAlign w:val="center"/>
                  <w:hideMark/>
                </w:tcPr>
                <w:p w14:paraId="63BDE547" w14:textId="77777777" w:rsidR="006D5826" w:rsidRPr="003C14A7" w:rsidRDefault="006D5826">
                  <w:pPr>
                    <w:rPr>
                      <w:rFonts w:cstheme="minorHAnsi"/>
                      <w:sz w:val="24"/>
                      <w:szCs w:val="24"/>
                    </w:rPr>
                  </w:pPr>
                  <w:r w:rsidRPr="003C14A7">
                    <w:rPr>
                      <w:rFonts w:cstheme="minorHAnsi"/>
                      <w:sz w:val="24"/>
                      <w:szCs w:val="24"/>
                    </w:rPr>
                    <w:t>14%</w:t>
                  </w:r>
                </w:p>
              </w:tc>
            </w:tr>
            <w:tr w:rsidR="006D5826" w:rsidRPr="003C14A7" w14:paraId="00939B5E" w14:textId="77777777">
              <w:trPr>
                <w:tblCellSpacing w:w="15" w:type="dxa"/>
              </w:trPr>
              <w:tc>
                <w:tcPr>
                  <w:tcW w:w="0" w:type="auto"/>
                  <w:tcMar>
                    <w:top w:w="15" w:type="dxa"/>
                    <w:left w:w="15" w:type="dxa"/>
                    <w:bottom w:w="15" w:type="dxa"/>
                    <w:right w:w="15" w:type="dxa"/>
                  </w:tcMar>
                  <w:vAlign w:val="center"/>
                  <w:hideMark/>
                </w:tcPr>
                <w:p w14:paraId="4EA154C9" w14:textId="77777777" w:rsidR="006D5826" w:rsidRPr="003C14A7" w:rsidRDefault="006D5826">
                  <w:pPr>
                    <w:rPr>
                      <w:rFonts w:cstheme="minorHAnsi"/>
                      <w:sz w:val="24"/>
                      <w:szCs w:val="24"/>
                    </w:rPr>
                  </w:pPr>
                  <w:r w:rsidRPr="003C14A7">
                    <w:rPr>
                      <w:rFonts w:cstheme="minorHAnsi"/>
                      <w:sz w:val="24"/>
                      <w:szCs w:val="24"/>
                    </w:rPr>
                    <w:t>46 - 55</w:t>
                  </w:r>
                </w:p>
              </w:tc>
              <w:tc>
                <w:tcPr>
                  <w:tcW w:w="0" w:type="auto"/>
                  <w:tcMar>
                    <w:top w:w="15" w:type="dxa"/>
                    <w:left w:w="15" w:type="dxa"/>
                    <w:bottom w:w="15" w:type="dxa"/>
                    <w:right w:w="15" w:type="dxa"/>
                  </w:tcMar>
                  <w:vAlign w:val="center"/>
                  <w:hideMark/>
                </w:tcPr>
                <w:p w14:paraId="1E3E9450"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61CC8D1D" w14:textId="77777777" w:rsidR="006D5826" w:rsidRPr="003C14A7" w:rsidRDefault="006D5826">
                  <w:pPr>
                    <w:rPr>
                      <w:rFonts w:cstheme="minorHAnsi"/>
                      <w:sz w:val="24"/>
                      <w:szCs w:val="24"/>
                    </w:rPr>
                  </w:pPr>
                  <w:r w:rsidRPr="003C14A7">
                    <w:rPr>
                      <w:rFonts w:cstheme="minorHAnsi"/>
                      <w:sz w:val="24"/>
                      <w:szCs w:val="24"/>
                    </w:rPr>
                    <w:t>11</w:t>
                  </w:r>
                </w:p>
              </w:tc>
              <w:tc>
                <w:tcPr>
                  <w:tcW w:w="0" w:type="auto"/>
                  <w:tcMar>
                    <w:top w:w="15" w:type="dxa"/>
                    <w:left w:w="15" w:type="dxa"/>
                    <w:bottom w:w="15" w:type="dxa"/>
                    <w:right w:w="15" w:type="dxa"/>
                  </w:tcMar>
                  <w:vAlign w:val="center"/>
                  <w:hideMark/>
                </w:tcPr>
                <w:p w14:paraId="7F4E7962" w14:textId="77777777" w:rsidR="006D5826" w:rsidRPr="003C14A7" w:rsidRDefault="006D5826">
                  <w:pPr>
                    <w:rPr>
                      <w:rFonts w:cstheme="minorHAnsi"/>
                      <w:sz w:val="24"/>
                      <w:szCs w:val="24"/>
                    </w:rPr>
                  </w:pPr>
                  <w:r w:rsidRPr="003C14A7">
                    <w:rPr>
                      <w:rFonts w:cstheme="minorHAnsi"/>
                      <w:sz w:val="24"/>
                      <w:szCs w:val="24"/>
                    </w:rPr>
                    <w:t>31%</w:t>
                  </w:r>
                </w:p>
              </w:tc>
            </w:tr>
            <w:tr w:rsidR="006D5826" w:rsidRPr="003C14A7" w14:paraId="71780237" w14:textId="77777777">
              <w:trPr>
                <w:tblCellSpacing w:w="15" w:type="dxa"/>
              </w:trPr>
              <w:tc>
                <w:tcPr>
                  <w:tcW w:w="0" w:type="auto"/>
                  <w:tcMar>
                    <w:top w:w="15" w:type="dxa"/>
                    <w:left w:w="15" w:type="dxa"/>
                    <w:bottom w:w="15" w:type="dxa"/>
                    <w:right w:w="15" w:type="dxa"/>
                  </w:tcMar>
                  <w:vAlign w:val="center"/>
                  <w:hideMark/>
                </w:tcPr>
                <w:p w14:paraId="39BC14E1" w14:textId="77777777" w:rsidR="006D5826" w:rsidRPr="003C14A7" w:rsidRDefault="006D5826">
                  <w:pPr>
                    <w:rPr>
                      <w:rFonts w:cstheme="minorHAnsi"/>
                      <w:sz w:val="24"/>
                      <w:szCs w:val="24"/>
                    </w:rPr>
                  </w:pPr>
                  <w:r w:rsidRPr="003C14A7">
                    <w:rPr>
                      <w:rFonts w:cstheme="minorHAnsi"/>
                      <w:sz w:val="24"/>
                      <w:szCs w:val="24"/>
                    </w:rPr>
                    <w:t>56 - 65</w:t>
                  </w:r>
                </w:p>
              </w:tc>
              <w:tc>
                <w:tcPr>
                  <w:tcW w:w="0" w:type="auto"/>
                  <w:tcMar>
                    <w:top w:w="15" w:type="dxa"/>
                    <w:left w:w="15" w:type="dxa"/>
                    <w:bottom w:w="15" w:type="dxa"/>
                    <w:right w:w="15" w:type="dxa"/>
                  </w:tcMar>
                  <w:vAlign w:val="center"/>
                  <w:hideMark/>
                </w:tcPr>
                <w:p w14:paraId="7F79CA43"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7E515F6D" w14:textId="77777777" w:rsidR="006D5826" w:rsidRPr="003C14A7" w:rsidRDefault="006D5826">
                  <w:pPr>
                    <w:rPr>
                      <w:rFonts w:cstheme="minorHAnsi"/>
                      <w:sz w:val="24"/>
                      <w:szCs w:val="24"/>
                    </w:rPr>
                  </w:pPr>
                  <w:r w:rsidRPr="003C14A7">
                    <w:rPr>
                      <w:rFonts w:cstheme="minorHAnsi"/>
                      <w:sz w:val="24"/>
                      <w:szCs w:val="24"/>
                    </w:rPr>
                    <w:t>9</w:t>
                  </w:r>
                </w:p>
              </w:tc>
              <w:tc>
                <w:tcPr>
                  <w:tcW w:w="0" w:type="auto"/>
                  <w:tcMar>
                    <w:top w:w="15" w:type="dxa"/>
                    <w:left w:w="15" w:type="dxa"/>
                    <w:bottom w:w="15" w:type="dxa"/>
                    <w:right w:w="15" w:type="dxa"/>
                  </w:tcMar>
                  <w:vAlign w:val="center"/>
                  <w:hideMark/>
                </w:tcPr>
                <w:p w14:paraId="12C6D8CE" w14:textId="77777777" w:rsidR="006D5826" w:rsidRPr="003C14A7" w:rsidRDefault="006D5826">
                  <w:pPr>
                    <w:rPr>
                      <w:rFonts w:cstheme="minorHAnsi"/>
                      <w:sz w:val="24"/>
                      <w:szCs w:val="24"/>
                    </w:rPr>
                  </w:pPr>
                  <w:r w:rsidRPr="003C14A7">
                    <w:rPr>
                      <w:rFonts w:cstheme="minorHAnsi"/>
                      <w:sz w:val="24"/>
                      <w:szCs w:val="24"/>
                    </w:rPr>
                    <w:t>26%</w:t>
                  </w:r>
                </w:p>
              </w:tc>
            </w:tr>
            <w:tr w:rsidR="006D5826" w:rsidRPr="003C14A7" w14:paraId="5EE4A793" w14:textId="77777777">
              <w:trPr>
                <w:tblCellSpacing w:w="15" w:type="dxa"/>
              </w:trPr>
              <w:tc>
                <w:tcPr>
                  <w:tcW w:w="0" w:type="auto"/>
                  <w:tcMar>
                    <w:top w:w="15" w:type="dxa"/>
                    <w:left w:w="15" w:type="dxa"/>
                    <w:bottom w:w="15" w:type="dxa"/>
                    <w:right w:w="15" w:type="dxa"/>
                  </w:tcMar>
                  <w:vAlign w:val="center"/>
                  <w:hideMark/>
                </w:tcPr>
                <w:p w14:paraId="23F9FEB4" w14:textId="77777777" w:rsidR="006D5826" w:rsidRPr="003C14A7" w:rsidRDefault="006D5826">
                  <w:pPr>
                    <w:rPr>
                      <w:rFonts w:cstheme="minorHAnsi"/>
                      <w:sz w:val="24"/>
                      <w:szCs w:val="24"/>
                    </w:rPr>
                  </w:pPr>
                  <w:r w:rsidRPr="003C14A7">
                    <w:rPr>
                      <w:rFonts w:cstheme="minorHAnsi"/>
                      <w:sz w:val="24"/>
                      <w:szCs w:val="24"/>
                    </w:rPr>
                    <w:t>65 or older</w:t>
                  </w:r>
                </w:p>
              </w:tc>
              <w:tc>
                <w:tcPr>
                  <w:tcW w:w="0" w:type="auto"/>
                  <w:tcMar>
                    <w:top w:w="15" w:type="dxa"/>
                    <w:left w:w="15" w:type="dxa"/>
                    <w:bottom w:w="15" w:type="dxa"/>
                    <w:right w:w="15" w:type="dxa"/>
                  </w:tcMar>
                  <w:vAlign w:val="center"/>
                  <w:hideMark/>
                </w:tcPr>
                <w:p w14:paraId="48AD09A5" w14:textId="77777777" w:rsidR="006D5826" w:rsidRPr="003C14A7" w:rsidRDefault="006D5826">
                  <w:pPr>
                    <w:rPr>
                      <w:rFonts w:cstheme="minorHAnsi"/>
                      <w:sz w:val="24"/>
                      <w:szCs w:val="24"/>
                    </w:rPr>
                  </w:pPr>
                </w:p>
              </w:tc>
              <w:tc>
                <w:tcPr>
                  <w:tcW w:w="0" w:type="auto"/>
                  <w:tcMar>
                    <w:top w:w="15" w:type="dxa"/>
                    <w:left w:w="15" w:type="dxa"/>
                    <w:bottom w:w="15" w:type="dxa"/>
                    <w:right w:w="15" w:type="dxa"/>
                  </w:tcMar>
                  <w:vAlign w:val="center"/>
                  <w:hideMark/>
                </w:tcPr>
                <w:p w14:paraId="3157D902" w14:textId="77777777" w:rsidR="006D5826" w:rsidRPr="003C14A7" w:rsidRDefault="006D5826">
                  <w:pPr>
                    <w:rPr>
                      <w:rFonts w:cstheme="minorHAnsi"/>
                      <w:sz w:val="24"/>
                      <w:szCs w:val="24"/>
                    </w:rPr>
                  </w:pPr>
                  <w:r w:rsidRPr="003C14A7">
                    <w:rPr>
                      <w:rFonts w:cstheme="minorHAnsi"/>
                      <w:sz w:val="24"/>
                      <w:szCs w:val="24"/>
                    </w:rPr>
                    <w:t>4</w:t>
                  </w:r>
                </w:p>
              </w:tc>
              <w:tc>
                <w:tcPr>
                  <w:tcW w:w="0" w:type="auto"/>
                  <w:tcMar>
                    <w:top w:w="15" w:type="dxa"/>
                    <w:left w:w="15" w:type="dxa"/>
                    <w:bottom w:w="15" w:type="dxa"/>
                    <w:right w:w="15" w:type="dxa"/>
                  </w:tcMar>
                  <w:vAlign w:val="center"/>
                  <w:hideMark/>
                </w:tcPr>
                <w:p w14:paraId="122CE1F1" w14:textId="77777777" w:rsidR="006D5826" w:rsidRPr="003C14A7" w:rsidRDefault="006D5826">
                  <w:pPr>
                    <w:rPr>
                      <w:rFonts w:cstheme="minorHAnsi"/>
                      <w:sz w:val="24"/>
                      <w:szCs w:val="24"/>
                    </w:rPr>
                  </w:pPr>
                  <w:r w:rsidRPr="003C14A7">
                    <w:rPr>
                      <w:rFonts w:cstheme="minorHAnsi"/>
                      <w:sz w:val="24"/>
                      <w:szCs w:val="24"/>
                    </w:rPr>
                    <w:t>11%</w:t>
                  </w:r>
                </w:p>
              </w:tc>
            </w:tr>
          </w:tbl>
          <w:p w14:paraId="04FDA81E" w14:textId="27376AE9" w:rsidR="006D5826" w:rsidRPr="003C14A7" w:rsidRDefault="002566CC">
            <w:pPr>
              <w:rPr>
                <w:rFonts w:cstheme="minorHAnsi"/>
                <w:sz w:val="24"/>
                <w:szCs w:val="24"/>
              </w:rPr>
            </w:pPr>
            <w:r w:rsidRPr="003C14A7">
              <w:rPr>
                <w:rFonts w:cstheme="minorHAnsi"/>
                <w:noProof/>
                <w:sz w:val="24"/>
                <w:szCs w:val="24"/>
              </w:rPr>
              <w:drawing>
                <wp:inline distT="0" distB="0" distL="0" distR="0" wp14:anchorId="140D3BEC" wp14:editId="27061DA7">
                  <wp:extent cx="3286125" cy="1714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4">
                            <a:extLst>
                              <a:ext uri="{28A0092B-C50C-407E-A947-70E740481C1C}">
                                <a14:useLocalDpi xmlns:a14="http://schemas.microsoft.com/office/drawing/2010/main" val="0"/>
                              </a:ext>
                            </a:extLst>
                          </a:blip>
                          <a:stretch>
                            <a:fillRect/>
                          </a:stretch>
                        </pic:blipFill>
                        <pic:spPr>
                          <a:xfrm>
                            <a:off x="0" y="0"/>
                            <a:ext cx="3286125" cy="1714500"/>
                          </a:xfrm>
                          <a:prstGeom prst="rect">
                            <a:avLst/>
                          </a:prstGeom>
                        </pic:spPr>
                      </pic:pic>
                    </a:graphicData>
                  </a:graphic>
                </wp:inline>
              </w:drawing>
            </w:r>
          </w:p>
        </w:tc>
      </w:tr>
    </w:tbl>
    <w:p w14:paraId="08054EE2" w14:textId="77777777" w:rsidR="006D5826" w:rsidRPr="003C14A7" w:rsidRDefault="006D5826" w:rsidP="006D5826">
      <w:pPr>
        <w:rPr>
          <w:rFonts w:cstheme="minorHAnsi"/>
          <w:sz w:val="24"/>
          <w:szCs w:val="24"/>
        </w:rPr>
      </w:pPr>
      <w:r w:rsidRPr="003C14A7">
        <w:rPr>
          <w:rFonts w:cstheme="minorHAnsi"/>
          <w:sz w:val="24"/>
          <w:szCs w:val="24"/>
        </w:rPr>
        <w:t xml:space="preserve">10. Please feel free to share any additional comments with us. Thank you for your responses! </w:t>
      </w:r>
    </w:p>
    <w:p w14:paraId="4EAFF43D" w14:textId="77777777" w:rsidR="006D5826" w:rsidRPr="003C14A7" w:rsidRDefault="006D5826" w:rsidP="006D5826">
      <w:pPr>
        <w:rPr>
          <w:rFonts w:cstheme="minorHAnsi"/>
          <w:sz w:val="24"/>
          <w:szCs w:val="24"/>
        </w:rPr>
      </w:pPr>
      <w:r w:rsidRPr="003C14A7">
        <w:rPr>
          <w:rFonts w:cstheme="minorHAnsi"/>
          <w:sz w:val="24"/>
          <w:szCs w:val="24"/>
        </w:rPr>
        <w:lastRenderedPageBreak/>
        <w:t xml:space="preserve">Any resource that can be made available on lie tote education community is an excellent </w:t>
      </w:r>
      <w:proofErr w:type="spellStart"/>
      <w:r w:rsidRPr="003C14A7">
        <w:rPr>
          <w:rFonts w:cstheme="minorHAnsi"/>
          <w:sz w:val="24"/>
          <w:szCs w:val="24"/>
        </w:rPr>
        <w:t>idea!Please</w:t>
      </w:r>
      <w:proofErr w:type="spellEnd"/>
      <w:r w:rsidRPr="003C14A7">
        <w:rPr>
          <w:rFonts w:cstheme="minorHAnsi"/>
          <w:sz w:val="24"/>
          <w:szCs w:val="24"/>
        </w:rPr>
        <w:t xml:space="preserve"> work to get back issues of American history journals available online, as more independent scholars don't have ready access to institutional subscriptions of JSTOR or EBESCO. </w:t>
      </w:r>
      <w:proofErr w:type="spellStart"/>
      <w:r w:rsidRPr="003C14A7">
        <w:rPr>
          <w:rFonts w:cstheme="minorHAnsi"/>
          <w:sz w:val="24"/>
          <w:szCs w:val="24"/>
        </w:rPr>
        <w:t>Thanks.I</w:t>
      </w:r>
      <w:proofErr w:type="spellEnd"/>
      <w:r w:rsidRPr="003C14A7">
        <w:rPr>
          <w:rFonts w:cstheme="minorHAnsi"/>
          <w:sz w:val="24"/>
          <w:szCs w:val="24"/>
        </w:rPr>
        <w:t xml:space="preserve"> have recently been frustrated in accessing past issues of the Newsletter in preparation of a book on the state of the discipline of history today. To get correct citations (to satisfy both myself and my editor), I had to phone Mike </w:t>
      </w:r>
      <w:proofErr w:type="spellStart"/>
      <w:r w:rsidRPr="003C14A7">
        <w:rPr>
          <w:rFonts w:cstheme="minorHAnsi"/>
          <w:sz w:val="24"/>
          <w:szCs w:val="24"/>
        </w:rPr>
        <w:t>Regoli</w:t>
      </w:r>
      <w:proofErr w:type="spellEnd"/>
      <w:r w:rsidRPr="003C14A7">
        <w:rPr>
          <w:rFonts w:cstheme="minorHAnsi"/>
          <w:sz w:val="24"/>
          <w:szCs w:val="24"/>
        </w:rPr>
        <w:t xml:space="preserve">, who was characteristically thorough, good natured, and informed in </w:t>
      </w:r>
      <w:proofErr w:type="spellStart"/>
      <w:r w:rsidRPr="003C14A7">
        <w:rPr>
          <w:rFonts w:cstheme="minorHAnsi"/>
          <w:sz w:val="24"/>
          <w:szCs w:val="24"/>
        </w:rPr>
        <w:t>helpi</w:t>
      </w:r>
      <w:proofErr w:type="spellEnd"/>
      <w:r w:rsidRPr="003C14A7">
        <w:rPr>
          <w:rFonts w:cstheme="minorHAnsi"/>
          <w:sz w:val="24"/>
          <w:szCs w:val="24"/>
        </w:rPr>
        <w:t>...</w:t>
      </w:r>
    </w:p>
    <w:p w14:paraId="4F39B495" w14:textId="77777777" w:rsidR="006D5826" w:rsidRPr="003C14A7" w:rsidRDefault="006D5826" w:rsidP="006D5826">
      <w:pPr>
        <w:rPr>
          <w:rFonts w:cstheme="minorHAnsi"/>
          <w:sz w:val="24"/>
          <w:szCs w:val="24"/>
        </w:rPr>
      </w:pPr>
      <w:r w:rsidRPr="003C14A7">
        <w:rPr>
          <w:rFonts w:cstheme="minorHAnsi"/>
          <w:sz w:val="24"/>
          <w:szCs w:val="24"/>
        </w:rPr>
        <w:t>Number of responses without dates: 1</w:t>
      </w:r>
    </w:p>
    <w:tbl>
      <w:tblPr>
        <w:tblW w:w="0" w:type="auto"/>
        <w:tblCellSpacing w:w="15" w:type="dxa"/>
        <w:tblLook w:val="04A0" w:firstRow="1" w:lastRow="0" w:firstColumn="1" w:lastColumn="0" w:noHBand="0" w:noVBand="1"/>
      </w:tblPr>
      <w:tblGrid>
        <w:gridCol w:w="4575"/>
        <w:gridCol w:w="171"/>
      </w:tblGrid>
      <w:tr w:rsidR="006D5826" w:rsidRPr="003C14A7" w14:paraId="48E553C2" w14:textId="77777777" w:rsidTr="006D5826">
        <w:trPr>
          <w:tblCellSpacing w:w="15" w:type="dxa"/>
        </w:trPr>
        <w:tc>
          <w:tcPr>
            <w:tcW w:w="0" w:type="auto"/>
            <w:gridSpan w:val="2"/>
            <w:tcMar>
              <w:top w:w="15" w:type="dxa"/>
              <w:left w:w="15" w:type="dxa"/>
              <w:bottom w:w="15" w:type="dxa"/>
              <w:right w:w="15" w:type="dxa"/>
            </w:tcMar>
            <w:vAlign w:val="center"/>
            <w:hideMark/>
          </w:tcPr>
          <w:p w14:paraId="73D18B99" w14:textId="77777777" w:rsidR="006D5826" w:rsidRPr="003C14A7" w:rsidRDefault="006D5826">
            <w:pPr>
              <w:rPr>
                <w:rFonts w:cstheme="minorHAnsi"/>
                <w:sz w:val="24"/>
                <w:szCs w:val="24"/>
              </w:rPr>
            </w:pPr>
            <w:r w:rsidRPr="003C14A7">
              <w:rPr>
                <w:rFonts w:cstheme="minorHAnsi"/>
                <w:sz w:val="24"/>
                <w:szCs w:val="24"/>
              </w:rPr>
              <w:t>Number of daily responses</w:t>
            </w:r>
          </w:p>
        </w:tc>
      </w:tr>
      <w:tr w:rsidR="006D5826" w:rsidRPr="003C14A7" w14:paraId="6078D3B4" w14:textId="77777777" w:rsidTr="006D5826">
        <w:trPr>
          <w:tblCellSpacing w:w="15" w:type="dxa"/>
        </w:trPr>
        <w:tc>
          <w:tcPr>
            <w:tcW w:w="0" w:type="auto"/>
            <w:tcMar>
              <w:top w:w="15" w:type="dxa"/>
              <w:left w:w="15" w:type="dxa"/>
              <w:bottom w:w="15" w:type="dxa"/>
              <w:right w:w="15" w:type="dxa"/>
            </w:tcMar>
            <w:vAlign w:val="center"/>
            <w:hideMark/>
          </w:tcPr>
          <w:p w14:paraId="20CB17F7" w14:textId="70CBA870" w:rsidR="006D5826" w:rsidRPr="003C14A7" w:rsidRDefault="006D5826">
            <w:pPr>
              <w:rPr>
                <w:rFonts w:cstheme="minorHAnsi"/>
                <w:sz w:val="24"/>
                <w:szCs w:val="24"/>
              </w:rPr>
            </w:pPr>
            <w:r w:rsidRPr="003C14A7">
              <w:rPr>
                <w:rFonts w:cstheme="minorHAnsi"/>
                <w:noProof/>
                <w:sz w:val="24"/>
                <w:szCs w:val="24"/>
              </w:rPr>
              <w:drawing>
                <wp:inline distT="0" distB="0" distL="0" distR="0" wp14:anchorId="49DDB7CB" wp14:editId="4E3560B4">
                  <wp:extent cx="2853690" cy="1434465"/>
                  <wp:effectExtent l="0" t="0" r="3810" b="0"/>
                  <wp:docPr id="4" name="Picture 4" descr="https://chart.googleapis.com/chart?cht=lc&amp;chs=300x150&amp;chco=dcca02&amp;chl=11%2F6%2F2011%7C11%2F18%2F2011&amp;chly=15%7C12%7C9%7C6%7C3%7C0&amp;chd=e%3AAA..AAIiu7IiAAAAAAAAAAM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art.googleapis.com/chart?cht=lc&amp;chs=300x150&amp;chco=dcca02&amp;chl=11%2F6%2F2011%7C11%2F18%2F2011&amp;chly=15%7C12%7C9%7C6%7C3%7C0&amp;chd=e%3AAA..AAIiu7IiAAAAAAAAAAMz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690" cy="1434465"/>
                          </a:xfrm>
                          <a:prstGeom prst="rect">
                            <a:avLst/>
                          </a:prstGeom>
                          <a:noFill/>
                          <a:ln>
                            <a:noFill/>
                          </a:ln>
                        </pic:spPr>
                      </pic:pic>
                    </a:graphicData>
                  </a:graphic>
                </wp:inline>
              </w:drawing>
            </w:r>
          </w:p>
        </w:tc>
        <w:tc>
          <w:tcPr>
            <w:tcW w:w="0" w:type="auto"/>
            <w:tcMar>
              <w:top w:w="15" w:type="dxa"/>
              <w:left w:w="15" w:type="dxa"/>
              <w:bottom w:w="15" w:type="dxa"/>
              <w:right w:w="15" w:type="dxa"/>
            </w:tcMar>
            <w:vAlign w:val="center"/>
            <w:hideMark/>
          </w:tcPr>
          <w:tbl>
            <w:tblPr>
              <w:tblW w:w="0" w:type="auto"/>
              <w:tblCellSpacing w:w="15" w:type="dxa"/>
              <w:tblLook w:val="04A0" w:firstRow="1" w:lastRow="0" w:firstColumn="1" w:lastColumn="0" w:noHBand="0" w:noVBand="1"/>
            </w:tblPr>
            <w:tblGrid>
              <w:gridCol w:w="96"/>
            </w:tblGrid>
            <w:tr w:rsidR="006D5826" w:rsidRPr="003C14A7" w14:paraId="360629B2" w14:textId="77777777">
              <w:trPr>
                <w:tblCellSpacing w:w="15" w:type="dxa"/>
              </w:trPr>
              <w:tc>
                <w:tcPr>
                  <w:tcW w:w="0" w:type="auto"/>
                  <w:tcMar>
                    <w:top w:w="15" w:type="dxa"/>
                    <w:left w:w="15" w:type="dxa"/>
                    <w:bottom w:w="15" w:type="dxa"/>
                    <w:right w:w="15" w:type="dxa"/>
                  </w:tcMar>
                  <w:vAlign w:val="center"/>
                  <w:hideMark/>
                </w:tcPr>
                <w:p w14:paraId="2A631415" w14:textId="77777777" w:rsidR="006D5826" w:rsidRPr="003C14A7" w:rsidRDefault="006D5826">
                  <w:pPr>
                    <w:rPr>
                      <w:rFonts w:cstheme="minorHAnsi"/>
                      <w:sz w:val="24"/>
                      <w:szCs w:val="24"/>
                    </w:rPr>
                  </w:pPr>
                </w:p>
              </w:tc>
            </w:tr>
          </w:tbl>
          <w:p w14:paraId="257A50C1" w14:textId="77777777" w:rsidR="006D5826" w:rsidRPr="003C14A7" w:rsidRDefault="006D5826">
            <w:pPr>
              <w:rPr>
                <w:rFonts w:cstheme="minorHAnsi"/>
                <w:sz w:val="24"/>
                <w:szCs w:val="24"/>
              </w:rPr>
            </w:pPr>
          </w:p>
        </w:tc>
      </w:tr>
    </w:tbl>
    <w:p w14:paraId="7C15566A" w14:textId="165E8732" w:rsidR="00DE4F12" w:rsidRPr="003C14A7" w:rsidRDefault="006D5826">
      <w:pPr>
        <w:rPr>
          <w:rFonts w:cstheme="minorHAnsi"/>
          <w:sz w:val="24"/>
          <w:szCs w:val="24"/>
        </w:rPr>
      </w:pPr>
      <w:r w:rsidRPr="003C14A7">
        <w:rPr>
          <w:rFonts w:cstheme="minorHAnsi"/>
          <w:sz w:val="24"/>
          <w:szCs w:val="24"/>
        </w:rPr>
        <w:br/>
      </w:r>
    </w:p>
    <w:p w14:paraId="59A11372" w14:textId="77777777" w:rsidR="00DE4F12" w:rsidRPr="003C14A7" w:rsidRDefault="00DE4F12">
      <w:pPr>
        <w:rPr>
          <w:rFonts w:cstheme="minorHAnsi"/>
          <w:sz w:val="24"/>
          <w:szCs w:val="24"/>
        </w:rPr>
      </w:pPr>
    </w:p>
    <w:p w14:paraId="1373EED5" w14:textId="77777777" w:rsidR="00DE4F12" w:rsidRPr="003C14A7" w:rsidRDefault="00DE4F12">
      <w:pPr>
        <w:rPr>
          <w:rFonts w:cstheme="minorHAnsi"/>
          <w:sz w:val="24"/>
          <w:szCs w:val="24"/>
        </w:rPr>
      </w:pPr>
    </w:p>
    <w:p w14:paraId="1CCDD1A2" w14:textId="77777777" w:rsidR="00BB0F3D" w:rsidRPr="003C14A7" w:rsidRDefault="00BB0F3D">
      <w:pPr>
        <w:rPr>
          <w:rFonts w:cstheme="minorHAnsi"/>
          <w:sz w:val="24"/>
          <w:szCs w:val="24"/>
        </w:rPr>
      </w:pPr>
    </w:p>
    <w:p w14:paraId="1EF001B4" w14:textId="77777777" w:rsidR="00BB0F3D" w:rsidRPr="003C14A7" w:rsidRDefault="00BB0F3D">
      <w:pPr>
        <w:rPr>
          <w:rFonts w:cstheme="minorHAnsi"/>
          <w:sz w:val="24"/>
          <w:szCs w:val="24"/>
        </w:rPr>
      </w:pPr>
    </w:p>
    <w:p w14:paraId="787E25A9" w14:textId="77777777" w:rsidR="00BB0F3D" w:rsidRPr="003C14A7" w:rsidRDefault="00BB0F3D">
      <w:pPr>
        <w:rPr>
          <w:rFonts w:cstheme="minorHAnsi"/>
          <w:sz w:val="24"/>
          <w:szCs w:val="24"/>
        </w:rPr>
      </w:pPr>
    </w:p>
    <w:p w14:paraId="1A77CB58" w14:textId="77777777" w:rsidR="00BB0F3D" w:rsidRPr="003C14A7" w:rsidRDefault="00BB0F3D">
      <w:pPr>
        <w:rPr>
          <w:rFonts w:cstheme="minorHAnsi"/>
          <w:sz w:val="24"/>
          <w:szCs w:val="24"/>
        </w:rPr>
      </w:pPr>
    </w:p>
    <w:p w14:paraId="00C0A7B2" w14:textId="77777777" w:rsidR="00BB0F3D" w:rsidRPr="003C14A7" w:rsidRDefault="00BB0F3D">
      <w:pPr>
        <w:rPr>
          <w:rFonts w:cstheme="minorHAnsi"/>
          <w:sz w:val="24"/>
          <w:szCs w:val="24"/>
        </w:rPr>
      </w:pPr>
    </w:p>
    <w:p w14:paraId="79EDF808" w14:textId="77777777" w:rsidR="00BB0F3D" w:rsidRPr="003C14A7" w:rsidRDefault="00BB0F3D">
      <w:pPr>
        <w:rPr>
          <w:rFonts w:cstheme="minorHAnsi"/>
          <w:sz w:val="24"/>
          <w:szCs w:val="24"/>
        </w:rPr>
      </w:pPr>
    </w:p>
    <w:p w14:paraId="395136BB" w14:textId="77777777" w:rsidR="00BB0F3D" w:rsidRPr="003C14A7" w:rsidRDefault="00BB0F3D">
      <w:pPr>
        <w:rPr>
          <w:rFonts w:cstheme="minorHAnsi"/>
          <w:sz w:val="24"/>
          <w:szCs w:val="24"/>
        </w:rPr>
      </w:pPr>
    </w:p>
    <w:p w14:paraId="7BAD71A2" w14:textId="77777777" w:rsidR="00BB0F3D" w:rsidRPr="003C14A7" w:rsidRDefault="00BB0F3D">
      <w:pPr>
        <w:rPr>
          <w:rFonts w:cstheme="minorHAnsi"/>
          <w:sz w:val="24"/>
          <w:szCs w:val="24"/>
        </w:rPr>
      </w:pPr>
    </w:p>
    <w:p w14:paraId="47ED3B8D" w14:textId="77777777" w:rsidR="00BB0F3D" w:rsidRPr="003C14A7" w:rsidRDefault="00BB0F3D">
      <w:pPr>
        <w:rPr>
          <w:rFonts w:cstheme="minorHAnsi"/>
          <w:sz w:val="24"/>
          <w:szCs w:val="24"/>
        </w:rPr>
      </w:pPr>
    </w:p>
    <w:p w14:paraId="6E7DB155" w14:textId="46CDF98E" w:rsidR="00BB0F3D" w:rsidRPr="003C14A7" w:rsidRDefault="00CA6BBD" w:rsidP="00BB0F3D">
      <w:pPr>
        <w:spacing w:after="0" w:line="240" w:lineRule="auto"/>
        <w:rPr>
          <w:rFonts w:eastAsia="Times New Roman" w:cstheme="minorHAnsi"/>
          <w:sz w:val="24"/>
          <w:szCs w:val="24"/>
        </w:rPr>
      </w:pPr>
      <w:r w:rsidRPr="003C14A7">
        <w:rPr>
          <w:rFonts w:eastAsia="Times New Roman" w:cstheme="minorHAnsi"/>
          <w:noProof/>
          <w:sz w:val="24"/>
          <w:szCs w:val="24"/>
        </w:rPr>
        <w:lastRenderedPageBreak/>
        <w:t>Figure 9.  Cost and Benefit Analysis Spreadsheet</w:t>
      </w:r>
      <w:bookmarkStart w:id="74" w:name="_GoBack"/>
      <w:r w:rsidR="00BB0F3D" w:rsidRPr="003C14A7">
        <w:rPr>
          <w:rFonts w:eastAsia="Times New Roman" w:cstheme="minorHAnsi"/>
          <w:noProof/>
          <w:sz w:val="24"/>
          <w:szCs w:val="24"/>
        </w:rPr>
        <w:drawing>
          <wp:inline distT="0" distB="0" distL="0" distR="0" wp14:anchorId="32F42B39" wp14:editId="7B692B8B">
            <wp:extent cx="7614920" cy="5880735"/>
            <wp:effectExtent l="0" t="9208" r="0" b="0"/>
            <wp:docPr id="17" name="Picture 17" descr="Description: michael-meeting-options-styled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ichael-meeting-options-styled_Page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614920" cy="5880735"/>
                    </a:xfrm>
                    <a:prstGeom prst="rect">
                      <a:avLst/>
                    </a:prstGeom>
                    <a:noFill/>
                    <a:ln>
                      <a:noFill/>
                    </a:ln>
                  </pic:spPr>
                </pic:pic>
              </a:graphicData>
            </a:graphic>
          </wp:inline>
        </w:drawing>
      </w:r>
      <w:bookmarkEnd w:id="74"/>
      <w:r w:rsidR="00BB0F3D" w:rsidRPr="003C14A7">
        <w:rPr>
          <w:rFonts w:eastAsia="Times New Roman" w:cstheme="minorHAnsi"/>
          <w:noProof/>
          <w:sz w:val="24"/>
          <w:szCs w:val="24"/>
        </w:rPr>
        <w:lastRenderedPageBreak/>
        <w:drawing>
          <wp:inline distT="0" distB="0" distL="0" distR="0" wp14:anchorId="5C2AF349" wp14:editId="12C1D054">
            <wp:extent cx="6731635" cy="5738495"/>
            <wp:effectExtent l="1270" t="0" r="0" b="0"/>
            <wp:docPr id="16" name="Picture 16" descr="Description: michael-meeting-options-styled_Page_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cription: michael-meeting-options-styled_Page_2.jpg"/>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6731635" cy="5738495"/>
                    </a:xfrm>
                    <a:prstGeom prst="rect">
                      <a:avLst/>
                    </a:prstGeom>
                    <a:noFill/>
                    <a:ln>
                      <a:noFill/>
                    </a:ln>
                  </pic:spPr>
                </pic:pic>
              </a:graphicData>
            </a:graphic>
          </wp:inline>
        </w:drawing>
      </w:r>
      <w:r w:rsidR="00BB0F3D" w:rsidRPr="003C14A7">
        <w:rPr>
          <w:rFonts w:eastAsia="Times New Roman" w:cstheme="minorHAnsi"/>
          <w:noProof/>
          <w:sz w:val="24"/>
          <w:szCs w:val="24"/>
        </w:rPr>
        <w:lastRenderedPageBreak/>
        <w:drawing>
          <wp:inline distT="0" distB="0" distL="0" distR="0" wp14:anchorId="76C41F98" wp14:editId="506E4D0C">
            <wp:extent cx="7110095" cy="5911850"/>
            <wp:effectExtent l="8573" t="0" r="4127" b="4128"/>
            <wp:docPr id="15" name="Picture 15" descr="Description: michael-meeting-options-styled_Pag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michael-meeting-options-styled_Page_3.jpg"/>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110095" cy="5911850"/>
                    </a:xfrm>
                    <a:prstGeom prst="rect">
                      <a:avLst/>
                    </a:prstGeom>
                    <a:noFill/>
                    <a:ln>
                      <a:noFill/>
                    </a:ln>
                  </pic:spPr>
                </pic:pic>
              </a:graphicData>
            </a:graphic>
          </wp:inline>
        </w:drawing>
      </w:r>
    </w:p>
    <w:p w14:paraId="6708F8EC" w14:textId="77777777" w:rsidR="00BB0F3D" w:rsidRPr="003C14A7" w:rsidRDefault="00BB0F3D" w:rsidP="00BB0F3D">
      <w:pPr>
        <w:spacing w:after="0" w:line="240" w:lineRule="auto"/>
        <w:rPr>
          <w:rFonts w:eastAsia="Times New Roman" w:cstheme="minorHAnsi"/>
          <w:sz w:val="24"/>
          <w:szCs w:val="24"/>
        </w:rPr>
      </w:pPr>
    </w:p>
    <w:p w14:paraId="5E425711" w14:textId="77777777" w:rsidR="00BB0F3D" w:rsidRPr="003C14A7" w:rsidRDefault="00BB0F3D" w:rsidP="00BB0F3D">
      <w:pPr>
        <w:spacing w:after="0" w:line="240" w:lineRule="auto"/>
        <w:rPr>
          <w:rFonts w:eastAsia="Times New Roman" w:cstheme="minorHAnsi"/>
          <w:sz w:val="24"/>
          <w:szCs w:val="24"/>
        </w:rPr>
      </w:pPr>
    </w:p>
    <w:p w14:paraId="3212FF25" w14:textId="77777777" w:rsidR="00BB0F3D" w:rsidRPr="003C14A7" w:rsidRDefault="00BB0F3D" w:rsidP="00BB0F3D">
      <w:pPr>
        <w:spacing w:after="0" w:line="240" w:lineRule="auto"/>
        <w:rPr>
          <w:rFonts w:eastAsia="Times New Roman" w:cstheme="minorHAnsi"/>
          <w:sz w:val="24"/>
          <w:szCs w:val="24"/>
        </w:rPr>
      </w:pPr>
    </w:p>
    <w:p w14:paraId="1DD2EB5C" w14:textId="77777777" w:rsidR="00BB0F3D" w:rsidRPr="003C14A7" w:rsidRDefault="00BB0F3D" w:rsidP="00BB0F3D">
      <w:pPr>
        <w:spacing w:after="0" w:line="240" w:lineRule="auto"/>
        <w:rPr>
          <w:rFonts w:eastAsia="Times New Roman" w:cstheme="minorHAnsi"/>
          <w:sz w:val="24"/>
          <w:szCs w:val="24"/>
        </w:rPr>
      </w:pPr>
    </w:p>
    <w:p w14:paraId="608A5DB8" w14:textId="77777777" w:rsidR="00BB0F3D" w:rsidRPr="003C14A7" w:rsidRDefault="00BB0F3D">
      <w:pPr>
        <w:rPr>
          <w:rFonts w:cstheme="minorHAnsi"/>
          <w:sz w:val="24"/>
          <w:szCs w:val="24"/>
        </w:rPr>
      </w:pPr>
    </w:p>
    <w:sectPr w:rsidR="00BB0F3D" w:rsidRPr="003C14A7" w:rsidSect="00F82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24140"/>
    <w:multiLevelType w:val="hybridMultilevel"/>
    <w:tmpl w:val="E766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CD5271"/>
    <w:multiLevelType w:val="hybridMultilevel"/>
    <w:tmpl w:val="FBD85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E882792"/>
    <w:multiLevelType w:val="hybridMultilevel"/>
    <w:tmpl w:val="1BF6FB2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EC4274B"/>
    <w:multiLevelType w:val="multilevel"/>
    <w:tmpl w:val="4BD8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F87D86"/>
    <w:multiLevelType w:val="multilevel"/>
    <w:tmpl w:val="AD50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B73DCE"/>
    <w:multiLevelType w:val="multilevel"/>
    <w:tmpl w:val="8A2C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11085C"/>
    <w:multiLevelType w:val="multilevel"/>
    <w:tmpl w:val="DD50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FF7AC4"/>
    <w:multiLevelType w:val="multilevel"/>
    <w:tmpl w:val="FC1E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EF4F8A"/>
    <w:multiLevelType w:val="multilevel"/>
    <w:tmpl w:val="458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63F417D"/>
    <w:multiLevelType w:val="hybridMultilevel"/>
    <w:tmpl w:val="39502FA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784129D6"/>
    <w:multiLevelType w:val="multilevel"/>
    <w:tmpl w:val="6B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177E67"/>
    <w:multiLevelType w:val="multilevel"/>
    <w:tmpl w:val="0EDC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7"/>
  </w:num>
  <w:num w:numId="4">
    <w:abstractNumId w:val="11"/>
  </w:num>
  <w:num w:numId="5">
    <w:abstractNumId w:val="4"/>
  </w:num>
  <w:num w:numId="6">
    <w:abstractNumId w:val="3"/>
  </w:num>
  <w:num w:numId="7">
    <w:abstractNumId w:val="10"/>
  </w:num>
  <w:num w:numId="8">
    <w:abstractNumId w:val="6"/>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lvlOverride w:ilvl="2"/>
    <w:lvlOverride w:ilvl="3"/>
    <w:lvlOverride w:ilvl="4"/>
    <w:lvlOverride w:ilvl="5"/>
    <w:lvlOverride w:ilvl="6"/>
    <w:lvlOverride w:ilvl="7"/>
    <w:lvlOverride w:ilvl="8"/>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
  </w:num>
  <w:num w:numId="14">
    <w:abstractNumId w:val="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58D"/>
    <w:rsid w:val="00032B0D"/>
    <w:rsid w:val="00043196"/>
    <w:rsid w:val="00184839"/>
    <w:rsid w:val="001A3600"/>
    <w:rsid w:val="001B78F1"/>
    <w:rsid w:val="001E0BD3"/>
    <w:rsid w:val="001F6B13"/>
    <w:rsid w:val="002457CD"/>
    <w:rsid w:val="002566CC"/>
    <w:rsid w:val="0035111B"/>
    <w:rsid w:val="003B40A2"/>
    <w:rsid w:val="003C1461"/>
    <w:rsid w:val="003C14A7"/>
    <w:rsid w:val="00443935"/>
    <w:rsid w:val="00454AB8"/>
    <w:rsid w:val="004B6908"/>
    <w:rsid w:val="004C57B8"/>
    <w:rsid w:val="00534451"/>
    <w:rsid w:val="00605ABB"/>
    <w:rsid w:val="00650B66"/>
    <w:rsid w:val="006C3C65"/>
    <w:rsid w:val="006D5826"/>
    <w:rsid w:val="006F37EE"/>
    <w:rsid w:val="00722215"/>
    <w:rsid w:val="007F7694"/>
    <w:rsid w:val="008172F9"/>
    <w:rsid w:val="008366D4"/>
    <w:rsid w:val="008640CA"/>
    <w:rsid w:val="00970A12"/>
    <w:rsid w:val="009C3CE2"/>
    <w:rsid w:val="00A04946"/>
    <w:rsid w:val="00A46478"/>
    <w:rsid w:val="00A57A77"/>
    <w:rsid w:val="00AF158D"/>
    <w:rsid w:val="00BB0F3D"/>
    <w:rsid w:val="00BE7F57"/>
    <w:rsid w:val="00C4647F"/>
    <w:rsid w:val="00CA6BBD"/>
    <w:rsid w:val="00CF5CCB"/>
    <w:rsid w:val="00DD1AB5"/>
    <w:rsid w:val="00DD4541"/>
    <w:rsid w:val="00DE4F12"/>
    <w:rsid w:val="00E47E92"/>
    <w:rsid w:val="00E536DF"/>
    <w:rsid w:val="00E75340"/>
    <w:rsid w:val="00E9160C"/>
    <w:rsid w:val="00EC5983"/>
    <w:rsid w:val="00F4423F"/>
    <w:rsid w:val="00F502AC"/>
    <w:rsid w:val="00F57165"/>
    <w:rsid w:val="00F72FB4"/>
    <w:rsid w:val="00F82C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F4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0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F15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58D"/>
    <w:pPr>
      <w:ind w:left="720"/>
      <w:contextualSpacing/>
    </w:pPr>
  </w:style>
  <w:style w:type="character" w:customStyle="1" w:styleId="gi">
    <w:name w:val="gi"/>
    <w:basedOn w:val="DefaultParagraphFont"/>
    <w:rsid w:val="00AF158D"/>
  </w:style>
  <w:style w:type="character" w:customStyle="1" w:styleId="Heading2Char">
    <w:name w:val="Heading 2 Char"/>
    <w:basedOn w:val="DefaultParagraphFont"/>
    <w:link w:val="Heading2"/>
    <w:uiPriority w:val="9"/>
    <w:rsid w:val="00AF158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F158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nhideWhenUsed/>
    <w:rsid w:val="00AF158D"/>
    <w:rPr>
      <w:color w:val="0000FF"/>
      <w:u w:val="single"/>
    </w:rPr>
  </w:style>
  <w:style w:type="paragraph" w:styleId="BalloonText">
    <w:name w:val="Balloon Text"/>
    <w:basedOn w:val="Normal"/>
    <w:link w:val="BalloonTextChar"/>
    <w:uiPriority w:val="99"/>
    <w:semiHidden/>
    <w:unhideWhenUsed/>
    <w:rsid w:val="00E91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160C"/>
    <w:rPr>
      <w:rFonts w:ascii="Tahoma" w:hAnsi="Tahoma" w:cs="Tahoma"/>
      <w:sz w:val="16"/>
      <w:szCs w:val="16"/>
    </w:rPr>
  </w:style>
  <w:style w:type="paragraph" w:styleId="NoSpacing">
    <w:name w:val="No Spacing"/>
    <w:uiPriority w:val="1"/>
    <w:qFormat/>
    <w:rsid w:val="00C4647F"/>
    <w:pPr>
      <w:spacing w:after="0" w:line="240" w:lineRule="auto"/>
    </w:pPr>
  </w:style>
  <w:style w:type="paragraph" w:styleId="TOC1">
    <w:name w:val="toc 1"/>
    <w:basedOn w:val="Normal"/>
    <w:next w:val="Normal"/>
    <w:autoRedefine/>
    <w:rsid w:val="003B40A2"/>
    <w:pPr>
      <w:tabs>
        <w:tab w:val="right" w:leader="dot" w:pos="9350"/>
      </w:tabs>
      <w:spacing w:after="0" w:line="240" w:lineRule="auto"/>
      <w:ind w:firstLine="432"/>
    </w:pPr>
    <w:rPr>
      <w:rFonts w:ascii="Arial" w:eastAsia="Times New Roman" w:hAnsi="Arial" w:cs="Times New Roman"/>
      <w:sz w:val="24"/>
      <w:szCs w:val="24"/>
    </w:rPr>
  </w:style>
  <w:style w:type="paragraph" w:styleId="TOC2">
    <w:name w:val="toc 2"/>
    <w:basedOn w:val="Normal"/>
    <w:next w:val="Normal"/>
    <w:autoRedefine/>
    <w:rsid w:val="003B40A2"/>
    <w:pPr>
      <w:tabs>
        <w:tab w:val="right" w:leader="dot" w:pos="9350"/>
      </w:tabs>
      <w:spacing w:after="0" w:line="240" w:lineRule="auto"/>
      <w:ind w:left="245" w:firstLine="576"/>
    </w:pPr>
    <w:rPr>
      <w:rFonts w:ascii="Arial" w:eastAsia="Times New Roman" w:hAnsi="Arial" w:cs="Times New Roman"/>
      <w:sz w:val="24"/>
      <w:szCs w:val="24"/>
    </w:rPr>
  </w:style>
  <w:style w:type="paragraph" w:customStyle="1" w:styleId="IntroTOC">
    <w:name w:val="Intro TOC"/>
    <w:basedOn w:val="Heading1"/>
    <w:rsid w:val="003B40A2"/>
    <w:pPr>
      <w:keepLines w:val="0"/>
      <w:shd w:val="pct40" w:color="auto" w:fill="auto"/>
      <w:spacing w:before="0" w:after="360" w:line="240" w:lineRule="auto"/>
    </w:pPr>
    <w:rPr>
      <w:rFonts w:ascii="Arial" w:eastAsia="Times New Roman" w:hAnsi="Arial" w:cs="Arial"/>
      <w:color w:val="FFFFFF"/>
      <w:kern w:val="32"/>
      <w:sz w:val="32"/>
      <w:szCs w:val="32"/>
    </w:rPr>
  </w:style>
  <w:style w:type="paragraph" w:styleId="TOC3">
    <w:name w:val="toc 3"/>
    <w:basedOn w:val="Normal"/>
    <w:next w:val="Normal"/>
    <w:autoRedefine/>
    <w:rsid w:val="003B40A2"/>
    <w:pPr>
      <w:spacing w:after="0" w:line="240" w:lineRule="auto"/>
      <w:ind w:left="475" w:firstLine="720"/>
    </w:pPr>
    <w:rPr>
      <w:rFonts w:ascii="Arial" w:eastAsia="Times New Roman" w:hAnsi="Arial" w:cs="Times New Roman"/>
      <w:sz w:val="24"/>
      <w:szCs w:val="24"/>
    </w:rPr>
  </w:style>
  <w:style w:type="character" w:customStyle="1" w:styleId="Heading1Char">
    <w:name w:val="Heading 1 Char"/>
    <w:basedOn w:val="DefaultParagraphFont"/>
    <w:link w:val="Heading1"/>
    <w:uiPriority w:val="9"/>
    <w:rsid w:val="003B40A2"/>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A57A7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0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F15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58D"/>
    <w:pPr>
      <w:ind w:left="720"/>
      <w:contextualSpacing/>
    </w:pPr>
  </w:style>
  <w:style w:type="character" w:customStyle="1" w:styleId="gi">
    <w:name w:val="gi"/>
    <w:basedOn w:val="DefaultParagraphFont"/>
    <w:rsid w:val="00AF158D"/>
  </w:style>
  <w:style w:type="character" w:customStyle="1" w:styleId="Heading2Char">
    <w:name w:val="Heading 2 Char"/>
    <w:basedOn w:val="DefaultParagraphFont"/>
    <w:link w:val="Heading2"/>
    <w:uiPriority w:val="9"/>
    <w:rsid w:val="00AF158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F158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nhideWhenUsed/>
    <w:rsid w:val="00AF158D"/>
    <w:rPr>
      <w:color w:val="0000FF"/>
      <w:u w:val="single"/>
    </w:rPr>
  </w:style>
  <w:style w:type="paragraph" w:styleId="BalloonText">
    <w:name w:val="Balloon Text"/>
    <w:basedOn w:val="Normal"/>
    <w:link w:val="BalloonTextChar"/>
    <w:uiPriority w:val="99"/>
    <w:semiHidden/>
    <w:unhideWhenUsed/>
    <w:rsid w:val="00E91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160C"/>
    <w:rPr>
      <w:rFonts w:ascii="Tahoma" w:hAnsi="Tahoma" w:cs="Tahoma"/>
      <w:sz w:val="16"/>
      <w:szCs w:val="16"/>
    </w:rPr>
  </w:style>
  <w:style w:type="paragraph" w:styleId="NoSpacing">
    <w:name w:val="No Spacing"/>
    <w:uiPriority w:val="1"/>
    <w:qFormat/>
    <w:rsid w:val="00C4647F"/>
    <w:pPr>
      <w:spacing w:after="0" w:line="240" w:lineRule="auto"/>
    </w:pPr>
  </w:style>
  <w:style w:type="paragraph" w:styleId="TOC1">
    <w:name w:val="toc 1"/>
    <w:basedOn w:val="Normal"/>
    <w:next w:val="Normal"/>
    <w:autoRedefine/>
    <w:rsid w:val="003B40A2"/>
    <w:pPr>
      <w:tabs>
        <w:tab w:val="right" w:leader="dot" w:pos="9350"/>
      </w:tabs>
      <w:spacing w:after="0" w:line="240" w:lineRule="auto"/>
      <w:ind w:firstLine="432"/>
    </w:pPr>
    <w:rPr>
      <w:rFonts w:ascii="Arial" w:eastAsia="Times New Roman" w:hAnsi="Arial" w:cs="Times New Roman"/>
      <w:sz w:val="24"/>
      <w:szCs w:val="24"/>
    </w:rPr>
  </w:style>
  <w:style w:type="paragraph" w:styleId="TOC2">
    <w:name w:val="toc 2"/>
    <w:basedOn w:val="Normal"/>
    <w:next w:val="Normal"/>
    <w:autoRedefine/>
    <w:rsid w:val="003B40A2"/>
    <w:pPr>
      <w:tabs>
        <w:tab w:val="right" w:leader="dot" w:pos="9350"/>
      </w:tabs>
      <w:spacing w:after="0" w:line="240" w:lineRule="auto"/>
      <w:ind w:left="245" w:firstLine="576"/>
    </w:pPr>
    <w:rPr>
      <w:rFonts w:ascii="Arial" w:eastAsia="Times New Roman" w:hAnsi="Arial" w:cs="Times New Roman"/>
      <w:sz w:val="24"/>
      <w:szCs w:val="24"/>
    </w:rPr>
  </w:style>
  <w:style w:type="paragraph" w:customStyle="1" w:styleId="IntroTOC">
    <w:name w:val="Intro TOC"/>
    <w:basedOn w:val="Heading1"/>
    <w:rsid w:val="003B40A2"/>
    <w:pPr>
      <w:keepLines w:val="0"/>
      <w:shd w:val="pct40" w:color="auto" w:fill="auto"/>
      <w:spacing w:before="0" w:after="360" w:line="240" w:lineRule="auto"/>
    </w:pPr>
    <w:rPr>
      <w:rFonts w:ascii="Arial" w:eastAsia="Times New Roman" w:hAnsi="Arial" w:cs="Arial"/>
      <w:color w:val="FFFFFF"/>
      <w:kern w:val="32"/>
      <w:sz w:val="32"/>
      <w:szCs w:val="32"/>
    </w:rPr>
  </w:style>
  <w:style w:type="paragraph" w:styleId="TOC3">
    <w:name w:val="toc 3"/>
    <w:basedOn w:val="Normal"/>
    <w:next w:val="Normal"/>
    <w:autoRedefine/>
    <w:rsid w:val="003B40A2"/>
    <w:pPr>
      <w:spacing w:after="0" w:line="240" w:lineRule="auto"/>
      <w:ind w:left="475" w:firstLine="720"/>
    </w:pPr>
    <w:rPr>
      <w:rFonts w:ascii="Arial" w:eastAsia="Times New Roman" w:hAnsi="Arial" w:cs="Times New Roman"/>
      <w:sz w:val="24"/>
      <w:szCs w:val="24"/>
    </w:rPr>
  </w:style>
  <w:style w:type="character" w:customStyle="1" w:styleId="Heading1Char">
    <w:name w:val="Heading 1 Char"/>
    <w:basedOn w:val="DefaultParagraphFont"/>
    <w:link w:val="Heading1"/>
    <w:uiPriority w:val="9"/>
    <w:rsid w:val="003B40A2"/>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A57A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91701">
      <w:bodyDiv w:val="1"/>
      <w:marLeft w:val="0"/>
      <w:marRight w:val="0"/>
      <w:marTop w:val="0"/>
      <w:marBottom w:val="0"/>
      <w:divBdr>
        <w:top w:val="none" w:sz="0" w:space="0" w:color="auto"/>
        <w:left w:val="none" w:sz="0" w:space="0" w:color="auto"/>
        <w:bottom w:val="none" w:sz="0" w:space="0" w:color="auto"/>
        <w:right w:val="none" w:sz="0" w:space="0" w:color="auto"/>
      </w:divBdr>
    </w:div>
    <w:div w:id="438375304">
      <w:bodyDiv w:val="1"/>
      <w:marLeft w:val="0"/>
      <w:marRight w:val="0"/>
      <w:marTop w:val="0"/>
      <w:marBottom w:val="0"/>
      <w:divBdr>
        <w:top w:val="none" w:sz="0" w:space="0" w:color="auto"/>
        <w:left w:val="none" w:sz="0" w:space="0" w:color="auto"/>
        <w:bottom w:val="none" w:sz="0" w:space="0" w:color="auto"/>
        <w:right w:val="none" w:sz="0" w:space="0" w:color="auto"/>
      </w:divBdr>
    </w:div>
    <w:div w:id="550114916">
      <w:bodyDiv w:val="1"/>
      <w:marLeft w:val="0"/>
      <w:marRight w:val="0"/>
      <w:marTop w:val="0"/>
      <w:marBottom w:val="0"/>
      <w:divBdr>
        <w:top w:val="none" w:sz="0" w:space="0" w:color="auto"/>
        <w:left w:val="none" w:sz="0" w:space="0" w:color="auto"/>
        <w:bottom w:val="none" w:sz="0" w:space="0" w:color="auto"/>
        <w:right w:val="none" w:sz="0" w:space="0" w:color="auto"/>
      </w:divBdr>
    </w:div>
    <w:div w:id="596601637">
      <w:bodyDiv w:val="1"/>
      <w:marLeft w:val="0"/>
      <w:marRight w:val="0"/>
      <w:marTop w:val="0"/>
      <w:marBottom w:val="0"/>
      <w:divBdr>
        <w:top w:val="none" w:sz="0" w:space="0" w:color="auto"/>
        <w:left w:val="none" w:sz="0" w:space="0" w:color="auto"/>
        <w:bottom w:val="none" w:sz="0" w:space="0" w:color="auto"/>
        <w:right w:val="none" w:sz="0" w:space="0" w:color="auto"/>
      </w:divBdr>
    </w:div>
    <w:div w:id="604775993">
      <w:bodyDiv w:val="1"/>
      <w:marLeft w:val="0"/>
      <w:marRight w:val="0"/>
      <w:marTop w:val="0"/>
      <w:marBottom w:val="0"/>
      <w:divBdr>
        <w:top w:val="none" w:sz="0" w:space="0" w:color="auto"/>
        <w:left w:val="none" w:sz="0" w:space="0" w:color="auto"/>
        <w:bottom w:val="none" w:sz="0" w:space="0" w:color="auto"/>
        <w:right w:val="none" w:sz="0" w:space="0" w:color="auto"/>
      </w:divBdr>
    </w:div>
    <w:div w:id="637304423">
      <w:bodyDiv w:val="1"/>
      <w:marLeft w:val="0"/>
      <w:marRight w:val="0"/>
      <w:marTop w:val="0"/>
      <w:marBottom w:val="0"/>
      <w:divBdr>
        <w:top w:val="none" w:sz="0" w:space="0" w:color="auto"/>
        <w:left w:val="none" w:sz="0" w:space="0" w:color="auto"/>
        <w:bottom w:val="none" w:sz="0" w:space="0" w:color="auto"/>
        <w:right w:val="none" w:sz="0" w:space="0" w:color="auto"/>
      </w:divBdr>
    </w:div>
    <w:div w:id="637994067">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
    <w:div w:id="1098604717">
      <w:bodyDiv w:val="1"/>
      <w:marLeft w:val="0"/>
      <w:marRight w:val="0"/>
      <w:marTop w:val="0"/>
      <w:marBottom w:val="0"/>
      <w:divBdr>
        <w:top w:val="none" w:sz="0" w:space="0" w:color="auto"/>
        <w:left w:val="none" w:sz="0" w:space="0" w:color="auto"/>
        <w:bottom w:val="none" w:sz="0" w:space="0" w:color="auto"/>
        <w:right w:val="none" w:sz="0" w:space="0" w:color="auto"/>
      </w:divBdr>
    </w:div>
    <w:div w:id="1125273422">
      <w:bodyDiv w:val="1"/>
      <w:marLeft w:val="0"/>
      <w:marRight w:val="0"/>
      <w:marTop w:val="0"/>
      <w:marBottom w:val="0"/>
      <w:divBdr>
        <w:top w:val="none" w:sz="0" w:space="0" w:color="auto"/>
        <w:left w:val="none" w:sz="0" w:space="0" w:color="auto"/>
        <w:bottom w:val="none" w:sz="0" w:space="0" w:color="auto"/>
        <w:right w:val="none" w:sz="0" w:space="0" w:color="auto"/>
      </w:divBdr>
    </w:div>
    <w:div w:id="1670866981">
      <w:bodyDiv w:val="1"/>
      <w:marLeft w:val="0"/>
      <w:marRight w:val="0"/>
      <w:marTop w:val="0"/>
      <w:marBottom w:val="0"/>
      <w:divBdr>
        <w:top w:val="none" w:sz="0" w:space="0" w:color="auto"/>
        <w:left w:val="none" w:sz="0" w:space="0" w:color="auto"/>
        <w:bottom w:val="none" w:sz="0" w:space="0" w:color="auto"/>
        <w:right w:val="none" w:sz="0" w:space="0" w:color="auto"/>
      </w:divBdr>
    </w:div>
    <w:div w:id="1892228119">
      <w:bodyDiv w:val="1"/>
      <w:marLeft w:val="0"/>
      <w:marRight w:val="0"/>
      <w:marTop w:val="0"/>
      <w:marBottom w:val="0"/>
      <w:divBdr>
        <w:top w:val="none" w:sz="0" w:space="0" w:color="auto"/>
        <w:left w:val="none" w:sz="0" w:space="0" w:color="auto"/>
        <w:bottom w:val="none" w:sz="0" w:space="0" w:color="auto"/>
        <w:right w:val="none" w:sz="0" w:space="0" w:color="auto"/>
      </w:divBdr>
    </w:div>
    <w:div w:id="211505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mailto:mregoli@oah.org"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www.oah.org" TargetMode="External"/><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hyperlink" Target="https://archives.iupui.edu/handle/2450/484"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C333E-FF5D-4B0B-BE01-07DCD5849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30</Pages>
  <Words>5768</Words>
  <Characters>32878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jppeters</dc:creator>
  <cp:lastModifiedBy>Peters, Justin Paul</cp:lastModifiedBy>
  <cp:revision>6</cp:revision>
  <cp:lastPrinted>2011-11-28T15:50:00Z</cp:lastPrinted>
  <dcterms:created xsi:type="dcterms:W3CDTF">2011-12-06T16:49:00Z</dcterms:created>
  <dcterms:modified xsi:type="dcterms:W3CDTF">2011-12-06T20:32:00Z</dcterms:modified>
</cp:coreProperties>
</file>